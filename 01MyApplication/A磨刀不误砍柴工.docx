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Default ContentType="image/jpeg" Extension="jpe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5" Type="http://schemas.microsoft.com/office/2006/relationships/ui/userCustomization" Target="userCustomization/customUI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2"/>
        <w:spacing w:before="0" w:beforeAutospacing="0" w:after="300" w:afterAutospacing="0"/>
        <w:jc w:val="center"/>
        <w:rPr>
          <w:rFonts w:ascii="微软雅黑" w:hAnsi="微软雅黑" w:eastAsia="微软雅黑"/>
          <w:color w:val="000000"/>
          <w:sz w:val="44"/>
          <w:szCs w:val="44"/>
        </w:rPr>
      </w:pPr>
      <w:r>
        <w:rPr>
          <w:rFonts w:ascii="inherit" w:hAnsi="inherit"/>
          <w:color w:val="000000"/>
          <w:sz w:val="45"/>
          <w:szCs w:val="45"/>
        </w:rPr>
        <w:br/>
      </w:r>
      <w:r>
        <w:rPr>
          <w:rFonts w:hint="eastAsia" w:ascii="inherit" w:hAnsi="inherit"/>
          <w:color w:val="000000"/>
          <w:sz w:val="45"/>
          <w:szCs w:val="45"/>
        </w:rPr>
        <w:t>磨刀不误砍柴工—开发工具比较</w:t>
      </w:r>
    </w:p>
    <w:p>
      <w:r>
        <w:t>搜索关键字</w:t>
      </w:r>
    </w:p>
    <w:p>
      <w:pPr>
        <w:pStyle w:val="13"/>
        <w:spacing w:before="0" w:beforeAutospacing="0" w:after="150" w:afterAutospacing="0"/>
        <w:rPr>
          <w:color w:val="000000"/>
        </w:rPr>
      </w:pPr>
      <w:r>
        <w:rPr>
          <w:color w:val="000000"/>
        </w:rPr>
        <w:t>Intellij Idea；Eclipse</w:t>
      </w:r>
    </w:p>
    <w:p>
      <w:r>
        <w:t>本章难点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rStyle w:val="15"/>
          <w:color w:val="000000"/>
          <w:sz w:val="21"/>
          <w:szCs w:val="21"/>
        </w:rPr>
        <w:t>Eclipse</w:t>
      </w:r>
      <w:r>
        <w:rPr>
          <w:color w:val="000000"/>
          <w:sz w:val="21"/>
          <w:szCs w:val="21"/>
        </w:rPr>
        <w:t>最初是由IBM捐献给开源社区的，目前已经发展成为人气最旺的Java IDE。Eclipse插件化的功能模块吸引了无数开发者开发基于Eclipse的功能插件，在这样一个健壮的社区环境下，Eclipse得到了无论是企业还是初学者的青睐。</w:t>
      </w:r>
      <w:r>
        <w:rPr>
          <w:color w:val="000000"/>
          <w:sz w:val="21"/>
          <w:szCs w:val="21"/>
        </w:rPr>
        <w:br/>
      </w:r>
      <w:r>
        <w:rPr>
          <w:rStyle w:val="15"/>
          <w:color w:val="000000"/>
          <w:sz w:val="21"/>
          <w:szCs w:val="21"/>
        </w:rPr>
        <w:t xml:space="preserve">    Intellij Idea</w:t>
      </w:r>
      <w:r>
        <w:rPr>
          <w:color w:val="000000"/>
          <w:sz w:val="21"/>
          <w:szCs w:val="21"/>
        </w:rPr>
        <w:t>为JetBrains公司的产品，在业界被公认为最好的Java开发工具之一，尤其在智能代码助手、代码自动提示、重构代码审查、 创新的GUI设计等方面的功能可以说是超常的，也因此积累了一批特杆粉丝。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t>本章将基于android开发环境，对他们进行比较并解剖分析二者的优点与缺点，让读者可以选择适合自己的IDE，提高开发效率。</w:t>
      </w:r>
    </w:p>
    <w:p>
      <w:pPr>
        <w:pStyle w:val="3"/>
        <w:spacing w:before="450" w:beforeAutospacing="0" w:after="300" w:afterAutospacing="0"/>
        <w:rPr>
          <w:rFonts w:ascii="黑体" w:hAnsi="黑体" w:eastAsia="黑体"/>
          <w:color w:val="000000"/>
          <w:sz w:val="36"/>
          <w:szCs w:val="36"/>
        </w:rPr>
      </w:pPr>
      <w:r>
        <w:rPr>
          <w:rFonts w:ascii="黑体" w:hAnsi="黑体" w:eastAsia="黑体"/>
          <w:color w:val="000000"/>
          <w:sz w:val="36"/>
          <w:szCs w:val="36"/>
        </w:rPr>
        <w:t>1.</w:t>
      </w:r>
      <w:r>
        <w:rPr>
          <w:rFonts w:hint="eastAsia" w:ascii="黑体" w:hAnsi="黑体" w:eastAsia="黑体"/>
          <w:color w:val="000000"/>
          <w:sz w:val="36"/>
          <w:szCs w:val="36"/>
        </w:rPr>
        <w:t>项目简介</w:t>
      </w:r>
    </w:p>
    <w:p>
      <w:pPr>
        <w:pStyle w:val="4"/>
        <w:spacing w:before="375" w:beforeAutospacing="0" w:after="225" w:afterAutospacing="0"/>
        <w:rPr>
          <w:rFonts w:ascii="黑体" w:hAnsi="黑体" w:eastAsia="黑体"/>
          <w:color w:val="000000"/>
          <w:sz w:val="27"/>
          <w:szCs w:val="27"/>
        </w:rPr>
      </w:pPr>
      <w:r>
        <w:rPr>
          <w:rFonts w:ascii="黑体" w:hAnsi="黑体" w:eastAsia="黑体"/>
          <w:color w:val="000000"/>
          <w:sz w:val="27"/>
          <w:szCs w:val="27"/>
        </w:rPr>
        <w:t>1.1. UI界面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b/>
          <w:bCs/>
          <w:sz w:val="21"/>
          <w:szCs w:val="21"/>
        </w:rPr>
        <w:t>Eclipse</w:t>
      </w:r>
      <w:r>
        <w:rPr>
          <w:color w:val="000000"/>
          <w:sz w:val="21"/>
          <w:szCs w:val="21"/>
        </w:rPr>
        <w:t>的本身只是一个框架平台，但是众多插件的支持使得Eclipse拥有其他功能相对固定的IDE软件很难具有的灵活性。许多软件开发商以Eclipse为框架开发自己的IDE。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b/>
          <w:bCs/>
          <w:sz w:val="21"/>
          <w:szCs w:val="21"/>
        </w:rPr>
        <w:t>Eclipse</w:t>
      </w:r>
      <w:r>
        <w:rPr>
          <w:color w:val="000000"/>
          <w:sz w:val="21"/>
          <w:szCs w:val="21"/>
        </w:rPr>
        <w:t>最初是由IBM公司开发的替代商业软件Visual Age for Java的下一代IDE开发环境，2001年11月贡献给开源社区，现在它由非营利软件供应商联盟Eclipse基金会（Eclipse Foundation）管理。截止止今日，其仍然保持着比较频繁的更新频率，旨在为工程师打造更好用的IDE。</w:t>
      </w: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97" o:spid="_x0000_s1026" type="#_x0000_t75" style="height:225pt;width:373.5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1 发行历史版本</w:t>
      </w: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界面方面虽然Eclipse没有Intellij Idea的华丽惊艳，但却给与一种务实稳重的感觉，相信下图的界面大家也比较熟悉了。</w: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color w:val="000000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96" o:spid="_x0000_s1027" type="#_x0000_t75" style="height:281.25pt;width:47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2 Eclipse默认主题的界面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b/>
          <w:bCs/>
          <w:sz w:val="21"/>
          <w:szCs w:val="21"/>
        </w:rPr>
        <w:t>IntelliJ IDEA</w:t>
      </w:r>
      <w:r>
        <w:rPr>
          <w:color w:val="000000"/>
          <w:sz w:val="21"/>
          <w:szCs w:val="21"/>
        </w:rPr>
        <w:t>(下面简称IDEA)被认为是当前Java开发效率最快的IDE工具。它整合了开发过程中实用的众多功能，几乎可以不用鼠标可以方便的完成你要做的任何事情，最大程度的加快开发的速度。简单而又功能强大。与其他的一些繁冗而复杂的IDE工具有鲜明的对比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2001年1月发布IDEA 1.0版本，同年七月发布2.0，接下来基本每年发布一个版本(2003除外)，当然每年对各个版本都是一些升级。3.0版本之后，IDEA屡获大奖，其中又以2003年的赢得的“Jolt Productivity Award”，“ JavaWorld Editors’s Choice Award”为标志，从而奠定了IDEA在IDE中的地位。近日由谷歌推出的 Android Studio, 也建立在相同的基础之上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t>目前版本为13.1，2014年7月22日发布，更新版本为13.1.4。IDEA的宗旨：“Develop with pleasure”。</w:t>
      </w:r>
      <w:r>
        <w:rPr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</w:rPr>
        <w:t xml:space="preserve">    </w:t>
      </w:r>
      <w:r>
        <w:rPr>
          <w:color w:val="000000"/>
          <w:sz w:val="21"/>
          <w:szCs w:val="21"/>
        </w:rPr>
        <w:t>初次使用IDEA，最具备吸引力的地方非它的UI界面莫属了，其中最著名的要数其自带的深蓝黑色为主调的Darcula主题，相信不少工程师对这种黑酷炫的颜色搭配有种独特的情怀。关于该主题的选择会在"常见问题"里进行详细说明。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1"/>
          <w:szCs w:val="21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95" o:spid="_x0000_s1028" type="#_x0000_t75" style="height:297.75pt;width:420.75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3 IDEA的Darcula主题的界面</w:t>
      </w: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1.2. 代码提醒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代码自动提示,智能补全是IDE与记事本的一个重要的区别之一，在这方面IDEA的表现就更强大，更智能了。它对代码的理解并不仅仅停留在【符合语法，编译无误】的层面，它对当前的上下文，相关的类、包、最近抛出过的异常、每种类型最近用过的变量、当前类有哪些成员哪些方法它们都是什么名字什么类型、上下文中所有驼峰变量名的首字母和大写字母……等等都有非常准确及时的了解和“猜测”，并且给予你最舒服最贴心的帮助。由于篇幅的问题下面就只简单介绍IDEA几个代码自动完成的特效。</w:t>
      </w: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即刻完成 Instant completion</w: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color w:val="000000"/>
          <w:sz w:val="21"/>
          <w:szCs w:val="21"/>
        </w:rPr>
        <w:t>第一个也是最吸引我的就是“即刻完成”特性，不同于其他 IDE，IDEA 可在任意地方提供这个功能，而不只是当你要访问某个类的成员时。只需要输入单词的首字母，IntelliJ IDEA 就会立即给出最相关的、最适合此处代码编辑需要的选项共你选择。</w:t>
      </w:r>
      <w:r>
        <w:rPr>
          <w:color w:val="000000"/>
          <w:sz w:val="21"/>
          <w:szCs w:val="21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94" o:spid="_x0000_s1029" type="#_x0000_t75" style="height:225pt;width:450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4 即刻完成</w:t>
      </w: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链式自动完成 Chain completion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接下来的一个可让你更多的提升编码效率的自动完成特性，名为 链式自动完成(Chain completion</w:t>
      </w:r>
      <w:r>
        <w:rPr>
          <w:rFonts w:hint="eastAsia"/>
          <w:color w:val="000000"/>
          <w:sz w:val="21"/>
          <w:szCs w:val="21"/>
        </w:rPr>
        <w:t>)。区别于上文提到的</w:t>
      </w:r>
      <w:r>
        <w:rPr>
          <w:rFonts w:hint="eastAsia"/>
          <w:b/>
          <w:bCs/>
          <w:color w:val="000000"/>
          <w:sz w:val="21"/>
          <w:szCs w:val="21"/>
        </w:rPr>
        <w:t>即时完成</w:t>
      </w:r>
      <w:r>
        <w:rPr>
          <w:rFonts w:hint="eastAsia"/>
          <w:color w:val="000000"/>
          <w:sz w:val="21"/>
          <w:szCs w:val="21"/>
        </w:rPr>
        <w:t>，它是更智能地根据用户输入的信息进行索引，根据变量，属性和方法给出更深层次的代码提醒，具体到相关使用类里的具体的方法。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例如现在我们有个User类，该类为存储登陆用户的基本信息。当我需要调用该类的时候，需要用到该类的时候一般会先声明具体的对象，如下图。</w:t>
      </w:r>
    </w:p>
    <w:p>
      <w:pPr>
        <w:pStyle w:val="13"/>
        <w:spacing w:before="0" w:beforeAutospacing="0" w:after="150" w:afterAutospacing="0" w:line="360" w:lineRule="auto"/>
        <w:ind w:firstLine="420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57" o:spid="_x0000_s1030" type="#_x0000_t75" style="height:69pt;width:396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图1a-5声明对象</w:t>
      </w:r>
    </w:p>
    <w:p>
      <w:pPr>
        <w:pStyle w:val="13"/>
        <w:spacing w:before="0" w:beforeAutospacing="0" w:after="150" w:afterAutospacing="0" w:line="360" w:lineRule="auto"/>
        <w:ind w:firstLine="420"/>
      </w:pP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此时按下快捷键Ctrl + Shift + Space（也即智能的代码补全功能，在常见问题中会具体介绍该快捷键），会提示并没有找到相关的类，并且建议进行搜索更深一层的方法进行调用。</w: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color w:val="000000"/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58" o:spid="_x0000_s1031" type="#_x0000_t75" style="height:84.75pt;width:41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图1a-6 按下Ctrl + Shift + Space</w: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接着再次敲下Ctrl + Shift + Space，IDEA立刻索引整个项目，并且快速给出返回User类的方法，也即下图MainApp.getUser()和MainApp.getUserAccount()。</w:t>
      </w:r>
    </w:p>
    <w:p>
      <w:pPr>
        <w:pStyle w:val="13"/>
        <w:spacing w:before="0" w:beforeAutospacing="0" w:after="150" w:afterAutospacing="0" w:line="360" w:lineRule="auto"/>
        <w:ind w:firstLine="420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60" o:spid="_x0000_s1032" type="#_x0000_t75" style="height:83.25pt;width:41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图1a-7</w:t>
      </w:r>
      <w:r>
        <w:rPr>
          <w:color w:val="000000"/>
          <w:sz w:val="21"/>
          <w:szCs w:val="21"/>
        </w:rPr>
        <w:t xml:space="preserve"> 链式自动完成</w: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color w:val="000000"/>
          <w:sz w:val="21"/>
          <w:szCs w:val="21"/>
        </w:rPr>
      </w:pP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数据流分析 Data flow analysis</w: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color w:val="000000"/>
          <w:sz w:val="21"/>
          <w:szCs w:val="21"/>
        </w:rPr>
        <w:t>IntelliJ IDEA 被称为是最智能的 Java IDE 的原因是，IDEA 提供的各种功能都是基于对你代码分析的结果，数据流分析就是其中一项。IDEA 分析数据流以便猜测运行环境中的变量类型，并提供基于这个类型的自动完成以及自动增加类的强制类型转换。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92" o:spid="_x0000_s1033" type="#_x0000_t75" style="height:225pt;width:450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 w:ascii="&amp;apos" w:hAnsi="&amp;apos"/>
          <w:color w:val="000000"/>
          <w:sz w:val="21"/>
          <w:szCs w:val="21"/>
        </w:rPr>
        <w:t>图1a-8</w:t>
      </w:r>
      <w:r>
        <w:rPr>
          <w:rFonts w:ascii="&amp;apos" w:hAnsi="&amp;apos"/>
          <w:color w:val="000000"/>
          <w:sz w:val="21"/>
          <w:szCs w:val="21"/>
        </w:rPr>
        <w:t xml:space="preserve"> 数据流分析</w:t>
      </w:r>
    </w:p>
    <w:p>
      <w:pPr>
        <w:pStyle w:val="13"/>
        <w:spacing w:before="0" w:beforeAutospacing="0" w:after="150" w:afterAutospacing="0" w:line="36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而IDEA之所以能够做到如此智能与人性化，很大程度上是因为它索引缓存了整个项目目录，这使得IDEA需要占用系统大量的内存资源，也就造成了当配置较低的电脑里使用IDEA会启动速度超慢，也非常卡，此时使用Eclipse就不会有这样的情况出现。</w:t>
      </w: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1.3. 插件</w:t>
      </w:r>
    </w:p>
    <w:p>
      <w:pPr>
        <w:pStyle w:val="13"/>
        <w:spacing w:before="0" w:beforeAutospacing="0" w:after="150" w:afterAutospacing="0" w:line="360" w:lineRule="auto"/>
        <w:ind w:firstLine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虽然大多数用户很乐于将 Eclipse 当作 Java 集成开发环境（IDE）来使用，但 Eclipse 的目标却不仅限于此。Eclipse 还包括插件开发环境（Plug-in Development Environment，PDE），这个组件主要针对希望扩展 Eclipse 的软件开发人员，因为它允许他们构建与 Eclipse 环境无缝集成的工具。由于 Eclipse 中的每样东西都是插件，对于给 Eclipse 提供插件，以及给用户提供一致和统一的集成开发环境而言，所有工具开发人员都具有同等的发挥场所。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t>因此Eclipse拥有非常丰富插件集群，如FindBugs,Checkstyle,PMD,SourceHelper等等，这是IDEA无法比拟的，目前IDEA官方公布的插件不足400个，并且许多插件实质性的东西并没有，在插件上的距离可见一斑。下面罗列了一些Eclipse常用的提高编写代码效率的插件:</w:t>
      </w:r>
    </w:p>
    <w:p>
      <w:pPr>
        <w:widowControl/>
        <w:numPr>
          <w:ilvl w:val="0"/>
          <w:numId w:val="1"/>
        </w:numPr>
        <w:spacing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FindBugs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FindBugs可以帮你找到Java代码中的bug，它使用Lesser GNU Public License的自由软件许可。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Checkstyle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Checkstyle插件可以集成到Eclipse IDE中去，能确保Java代码遵循标准代码样式。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ECLemma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ECLemma是一款拥有Eclipse Public License许可的免费工具，它提供了方便快捷的开发和测试环境。你可以使用代码覆盖模式下的“launch”功能，用起来就像是真正的运行/调试模式。你可以通过使用代码覆盖试图，高亮源文件，计数来分析代码。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JDepend4Eclipse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JDepend4Eclipse可以帮助你遍历文件夹，协助你量化设计的质量。它使用Eclipse Public License v1.0许可。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PMD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PMD是一款代码分析器，用来检测变量和写得不好的代码。（更新网址-</w:t>
      </w:r>
      <w:r>
        <w:fldChar w:fldCharType="begin"/>
      </w:r>
      <w:r>
        <w:instrText xml:space="preserve">HYPERLINK "http://pmd.sourceforge.net/eclipse/）" \t "_blank" </w:instrText>
      </w:r>
      <w:r>
        <w:fldChar w:fldCharType="separate"/>
      </w:r>
      <w:r>
        <w:rPr>
          <w:rFonts w:ascii="宋体" w:hAnsi="宋体" w:cs="宋体"/>
          <w:color w:val="000000"/>
          <w:kern w:val="0"/>
        </w:rPr>
        <w:t>http://pmd.sourceforge.net/eclipse/）</w:t>
      </w:r>
      <w:r>
        <w:fldChar w:fldCharType="end"/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SourceHelper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SourceHelper可以协助编码和调试，对写好的代码提供说明。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Structure101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Structure101帮助修改代码的架构，就是说你可以改变架构，而不打乱代码。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文本编辑插件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AnyEdit Tools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AnyEdit为输出控制台和工具栏增加了新的编辑器，帮助导入和导出数据。它使用Eclipse Public License v1.0许可。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Eclim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Eclim给Eclipse引入了Vim的功能，Vim是最好的编辑器之一。开发者可以采用不同的语言来编写代码，它也提供bug纠错功能。Eclim使用GPLV3许可。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Eclipse-rbe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Eclipse-rbe用来编辑Java文件，它的功能有为缺失变量发出警告信息，排序键值，转变Unicode编码等。它使用GNU库或LGPL许可。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依赖管理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Apache IvyDE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Apache IvyDE集成了Apache Ivy的依赖管理功能。它能管理’ivy.xml’中的依赖，也能够配合WPT和Ant插件的使用。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M2eclipse (Maven插件)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M2eclipse能够管理简单的项目，也能管理多模块项目，它能在Eclipse中启动maven。它提供依赖管理，能提供自动下载。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版本控制插件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Subclipse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Subclipse是一个SVN插件，它为Eclipse IDE提供subversion支持，使用EPL 1.0许可。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EGit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EGit提供同步视图，可以读.git/ 下排除的文件，提供rebase功能，为pull和push提供精简的操作。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MercurialEclipse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MercurialEclipse是个流行的版本控制系统。它提供了clone repository功能，push-pull同步功能，以及简单的回滚功能。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P4Eclipse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P4Eclipse吸纳了Perforce管理系统的特长。它提供了以开发者为导向的一系列的功能，并且支持许多Agile开流程发以及传统开发流程。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框架开发插件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Spring Tool Suite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Spring Tool Suite提供了XML文件预览以及图形化的spring配置编辑器等开发环境和工具，它能让开发变得更简单。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Spring IDE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Spring IDE帮助你开发Spring应用，它提供了图形编辑界面。它还能用图形的方式显示bean之间的关系。（更新网址 – </w:t>
      </w:r>
      <w:r>
        <w:fldChar w:fldCharType="begin"/>
      </w:r>
      <w:r>
        <w:instrText xml:space="preserve">HYPERLINK "http://springide.org/updatesite）" \t "_blank" </w:instrText>
      </w:r>
      <w:r>
        <w:fldChar w:fldCharType="separate"/>
      </w:r>
      <w:r>
        <w:rPr>
          <w:rFonts w:ascii="宋体" w:hAnsi="宋体" w:cs="宋体"/>
          <w:color w:val="000000"/>
          <w:kern w:val="0"/>
        </w:rPr>
        <w:t>http://springide.org/updatesite）</w:t>
      </w:r>
      <w:r>
        <w:fldChar w:fldCharType="end"/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Hibernator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Hibernator能够创建或更新数据库schema，运行hibernate查询语句，创建映射文档。用户可以将一个Java类和一个相关的映射文件同步起来。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JbossTools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JbossTools 3.2x支持JBoss，Hibernate，Drools，XHTML，Seam等。（更新网址-</w:t>
      </w:r>
      <w:r>
        <w:fldChar w:fldCharType="begin"/>
      </w:r>
      <w:r>
        <w:instrText xml:space="preserve">HYPERLINK "http://download.jboss.org/jbosstools/updates/JBossTools-2.1.2.GA）" \t "_blank" </w:instrText>
      </w:r>
      <w:r>
        <w:fldChar w:fldCharType="separate"/>
      </w:r>
      <w:r>
        <w:rPr>
          <w:rFonts w:ascii="宋体" w:hAnsi="宋体" w:cs="宋体"/>
          <w:color w:val="000000"/>
          <w:kern w:val="0"/>
        </w:rPr>
        <w:t>http://download.jboss.org/jbosstools/updates/JBossTools-2.1.2.GA）</w:t>
      </w:r>
      <w:r>
        <w:fldChar w:fldCharType="end"/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其他功能插件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ASM – 二进制预览插件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ASM Bytecode Outline插件可以显示当前的Java文件或class文件的分解的二进制代码，便于Java/class文件的二进制比较，也可以显示当前二进制代码的ASMifier代码。你可以用Eclipse更新管理器来安装ASM。（更新网址-</w:t>
      </w:r>
      <w:r>
        <w:fldChar w:fldCharType="begin"/>
      </w:r>
      <w:r>
        <w:instrText xml:space="preserve">HYPERLINK "http://download.forge.objectweb.org/eclipse-update/）" \t "_blank" </w:instrText>
      </w:r>
      <w:r>
        <w:fldChar w:fldCharType="separate"/>
      </w:r>
      <w:r>
        <w:rPr>
          <w:rFonts w:ascii="宋体" w:hAnsi="宋体" w:cs="宋体"/>
          <w:color w:val="000000"/>
          <w:kern w:val="0"/>
        </w:rPr>
        <w:t>http://download.forge.objectweb.org/eclipse-update/）</w:t>
      </w:r>
      <w:r>
        <w:fldChar w:fldCharType="end"/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Mylyn – 任务管理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Mylyn采用任务为中心的界面，它为开发者提供了任务管理工具。另外，也集成了富文本编辑工具，以及监测工具。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Eclipse Launcher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Eclipse launcher采用Delphi 6写成，使用它你可以自定义启动Eclipse IDE时的配置。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AmaterasUML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Eclipse的UML插件，支持UML活动图，class图，sequence图，usecase图等；支持与Java class/interface之间的相互导入导出。</w:t>
      </w:r>
    </w:p>
    <w:p>
      <w:pPr>
        <w:widowControl/>
        <w:numPr>
          <w:ilvl w:val="0"/>
          <w:numId w:val="1"/>
        </w:numPr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b/>
          <w:color w:val="000000"/>
          <w:kern w:val="0"/>
          <w:szCs w:val="21"/>
        </w:rPr>
        <w:t>Log4E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Log4E可以帮你更容易的写日志，而不需要受特定日志框架的约束。当然你也可以自定义你自己的日志模版。</w:t>
      </w:r>
      <w:r>
        <w:rPr>
          <w:rFonts w:ascii="宋体" w:hAnsi="宋体" w:cs="宋体"/>
          <w:color w:val="000000"/>
          <w:kern w:val="0"/>
          <w:szCs w:val="21"/>
        </w:rPr>
        <w:br/>
      </w:r>
      <w:r>
        <w:rPr>
          <w:rFonts w:ascii="宋体" w:hAnsi="宋体" w:cs="宋体"/>
          <w:color w:val="000000"/>
          <w:kern w:val="0"/>
          <w:szCs w:val="21"/>
        </w:rPr>
        <w:t>总而言之，插件能让Eclipse用其他语言来编写。Eclipse插件是必不可少的，因为它们让Java应用无缝连接，降低了Java的复杂度。然而，装了过多的插件会让你的Eclipse变慢，所以你需要有选择性的安装插件。</w:t>
      </w:r>
    </w:p>
    <w:p>
      <w:pPr>
        <w:widowControl/>
        <w:spacing w:beforeAutospacing="1"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我们简单得介绍其中的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AmaterasUML</w:t>
      </w:r>
      <w:r>
        <w:rPr>
          <w:color w:val="000000"/>
          <w:sz w:val="21"/>
          <w:szCs w:val="21"/>
        </w:rPr>
        <w:t>插件.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在安装AmaterasUML之前，首先要按照GEF（Graphic Editing Framework）。其官方的文档地址是</w:t>
      </w:r>
      <w:r>
        <w:fldChar w:fldCharType="begin"/>
      </w:r>
      <w:r>
        <w:instrText xml:space="preserve">HYPERLINK "http://wiki.eclipse.org/index.php/GEF_Developer_FAQ" \l "Download_and_Install" \t "_blank" </w:instrText>
      </w:r>
      <w:r>
        <w:fldChar w:fldCharType="separate"/>
      </w:r>
      <w:r>
        <w:rPr>
          <w:rStyle w:val="16"/>
          <w:sz w:val="21"/>
          <w:szCs w:val="21"/>
        </w:rPr>
        <w:t>http://wiki.eclipse.org/index.php/GEF_Developer_FAQ#Download_and_Install</w:t>
      </w:r>
      <w:r>
        <w:fldChar w:fldCharType="end"/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在线安装地址GEF - </w:t>
      </w:r>
      <w:r>
        <w:fldChar w:fldCharType="begin"/>
      </w:r>
      <w:r>
        <w:instrText xml:space="preserve">HYPERLINK "https://hudson.eclipse.org/hudson/job/gef-maintenance/lastSuccessfulBuild/artifact/update-site/" \t "_blank" </w:instrText>
      </w:r>
      <w:r>
        <w:fldChar w:fldCharType="separate"/>
      </w:r>
      <w:r>
        <w:rPr>
          <w:rStyle w:val="16"/>
          <w:sz w:val="21"/>
          <w:szCs w:val="21"/>
        </w:rPr>
        <w:t>https://hudson.eclipse.org/hudson/job/gef-maintenance/lastSuccessfulBuild/artifact/update-site/</w:t>
      </w:r>
      <w:r>
        <w:fldChar w:fldCharType="end"/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在这里，可以通过连接，下载GEF的压缩包。下载好之后，将其拷贝的Eclipse的父目录下。然后，将其解压缩。其压缩包中，按照Eclipse的目录结构提供了plugins、features等目录。因此，如果在eclipse的父目录中进行解压缩，其中的内容会自动放入相应的文件中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安装好GEF之后，在下载AmaterasUML的压缩包。其下载地址是：</w:t>
      </w:r>
      <w:r>
        <w:fldChar w:fldCharType="begin"/>
      </w:r>
      <w:r>
        <w:instrText xml:space="preserve">HYPERLINK "http://amateras.sourceforge.jp/cgi-bin/fswiki_en/wiki.cgi?page=AmaterasUML" \t "_blank" </w:instrText>
      </w:r>
      <w:r>
        <w:fldChar w:fldCharType="separate"/>
      </w:r>
      <w:r>
        <w:rPr>
          <w:rStyle w:val="16"/>
          <w:sz w:val="21"/>
          <w:szCs w:val="21"/>
        </w:rPr>
        <w:t>http://amateras.sourceforge.jp/cgi-bin/fswiki_en/wiki.cgi?page=AmaterasUML</w:t>
      </w:r>
      <w:r>
        <w:fldChar w:fldCharType="end"/>
      </w:r>
      <w:r>
        <w:rPr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</w:rPr>
        <w:tab/>
      </w:r>
      <w:r>
        <w:rPr>
          <w:color w:val="000000"/>
          <w:sz w:val="21"/>
          <w:szCs w:val="21"/>
        </w:rPr>
        <w:t>解压缩之后，将其jar包拷贝到Eclipse目录下的plugins文件夹中保存。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重启Eclipse，然后在File-&gt;New-&gt;Other下面就可以看见AmaterasUML的标志了。接着用户便可以再导出导入或者制作类图，时序图等。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91" o:spid="_x0000_s1034" type="#_x0000_t75" style="height:168pt;width:408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图1a-9</w:t>
      </w:r>
      <w:r>
        <w:rPr>
          <w:color w:val="000000"/>
          <w:sz w:val="21"/>
          <w:szCs w:val="21"/>
        </w:rPr>
        <w:t xml:space="preserve"> 数据流分析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90" o:spid="_x0000_s1035" type="#_x0000_t75" style="height:179.25pt;width:415.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图1a-10</w:t>
      </w:r>
      <w:r>
        <w:rPr>
          <w:color w:val="000000"/>
          <w:sz w:val="21"/>
          <w:szCs w:val="21"/>
        </w:rPr>
        <w:t xml:space="preserve"> 时序图</w:t>
      </w: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1.4. 重构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高效的工程师能够熟练的使用IDE提供的重构功能。所有的现代IDE都提供许多印象深刻的重构功能。但是还是那句，IDEA的重构功能也很聪明智能。它们能读懂你需要什么，然后针对不同的情况提供给你最适合的解决方案。</w:t>
      </w:r>
      <w:r>
        <w:rPr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</w:rPr>
        <w:t xml:space="preserve">    </w:t>
      </w:r>
      <w:r>
        <w:rPr>
          <w:color w:val="000000"/>
          <w:sz w:val="21"/>
          <w:szCs w:val="21"/>
        </w:rPr>
        <w:t>例如下图中我们可以看到一段设置按钮监听器的代码，以及其被注释的另一份代码。此时我们想修改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leftButton</w:t>
      </w:r>
      <w:r>
        <w:rPr>
          <w:color w:val="000000"/>
          <w:sz w:val="21"/>
          <w:szCs w:val="21"/>
        </w:rPr>
        <w:t>为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mBackButton</w:t>
      </w:r>
      <w:r>
        <w:rPr>
          <w:color w:val="000000"/>
          <w:sz w:val="21"/>
          <w:szCs w:val="21"/>
        </w:rPr>
        <w:t xml:space="preserve">,此时就可以使用IDE的其中一个重构快捷, 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shift + F6</w:t>
      </w:r>
      <w:r>
        <w:rPr>
          <w:rStyle w:val="17"/>
          <w:rFonts w:hint="eastAsia" w:cs="Consolas"/>
          <w:color w:val="C7254E"/>
          <w:sz w:val="21"/>
          <w:szCs w:val="21"/>
          <w:shd w:val="clear" w:color="auto" w:fill="F9F2F4"/>
        </w:rPr>
        <w:t>。</w:t>
      </w:r>
      <w:r>
        <w:rPr>
          <w:color w:val="000000"/>
          <w:sz w:val="21"/>
          <w:szCs w:val="21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89" o:spid="_x0000_s1036" type="#_x0000_t75" style="height:209.25pt;width:492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 xml:space="preserve">                                 图1a-11</w:t>
      </w:r>
      <w:r>
        <w:rPr>
          <w:color w:val="000000"/>
          <w:sz w:val="21"/>
          <w:szCs w:val="21"/>
        </w:rPr>
        <w:t xml:space="preserve"> 重构代码举例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t>首先IDEA会给出修改的建议提醒。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88" o:spid="_x0000_s1037" type="#_x0000_t75" style="height:200.25pt;width:513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1</w:t>
      </w:r>
      <w:r>
        <w:rPr>
          <w:rFonts w:hint="eastAsia"/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 重构代码举例</w:t>
      </w:r>
    </w:p>
    <w:p>
      <w:pPr>
        <w:pStyle w:val="13"/>
        <w:spacing w:before="0" w:beforeAutospacing="0" w:after="150" w:afterAutospacing="0" w:line="360" w:lineRule="auto"/>
        <w:rPr>
          <w:rFonts w:ascii="&amp;apos" w:hAnsi="&amp;apos"/>
          <w:color w:val="000000"/>
          <w:sz w:val="27"/>
          <w:szCs w:val="27"/>
        </w:rPr>
      </w:pPr>
      <w:r>
        <w:rPr>
          <w:color w:val="000000"/>
          <w:sz w:val="21"/>
          <w:szCs w:val="21"/>
        </w:rPr>
        <w:t>当输入完毕并且敲入回车后，IDEA会对整个项目进行扫描，并且提醒询问所有关联的地方是否进行修改，甚至是注释了的地方,这一来就大大得加快了编码的效率了。</w:t>
      </w:r>
      <w:r>
        <w:rPr>
          <w:color w:val="000000"/>
          <w:sz w:val="21"/>
          <w:szCs w:val="21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87" o:spid="_x0000_s1038" type="#_x0000_t75" style="height:203.25pt;width:47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 xml:space="preserve">                                   图1a-</w:t>
      </w:r>
      <w:r>
        <w:rPr>
          <w:color w:val="000000"/>
          <w:sz w:val="21"/>
          <w:szCs w:val="21"/>
        </w:rPr>
        <w:t>1</w:t>
      </w:r>
      <w:r>
        <w:rPr>
          <w:rFonts w:hint="eastAsia"/>
          <w:color w:val="000000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 重构代码提示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点击</w:t>
      </w:r>
      <w:r>
        <w:rPr>
          <w:rStyle w:val="17"/>
          <w:color w:val="C7254E"/>
          <w:sz w:val="21"/>
          <w:szCs w:val="21"/>
          <w:shd w:val="clear" w:color="auto" w:fill="F9F2F4"/>
        </w:rPr>
        <w:t>Do Refactor</w:t>
      </w:r>
      <w:r>
        <w:rPr>
          <w:color w:val="000000"/>
          <w:sz w:val="21"/>
          <w:szCs w:val="21"/>
        </w:rPr>
        <w:t>，既可以完成该次重构。</w: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若是一些自定义的方法，需要添加或者删除某些参数时，可以使用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ctrl + F6</w:t>
      </w:r>
      <w:r>
        <w:rPr>
          <w:color w:val="000000"/>
          <w:sz w:val="21"/>
          <w:szCs w:val="21"/>
        </w:rPr>
        <w:t>进行重构。如下图的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fileIsExist(String filePath)</w:t>
      </w:r>
      <w:r>
        <w:rPr>
          <w:color w:val="000000"/>
          <w:sz w:val="21"/>
          <w:szCs w:val="21"/>
        </w:rPr>
        <w:t>方法，如果此时我需要往该方法添加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String name</w:t>
      </w:r>
      <w:r>
        <w:rPr>
          <w:color w:val="000000"/>
          <w:sz w:val="21"/>
          <w:szCs w:val="21"/>
        </w:rPr>
        <w:t>的参数，并且不用每个调用它的地方都重复修改的话，使用该"重构"的方法是非常快的。</w:t>
      </w:r>
      <w:r>
        <w:rPr>
          <w:color w:val="000000"/>
          <w:sz w:val="21"/>
          <w:szCs w:val="21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86" o:spid="_x0000_s1039" type="#_x0000_t75" style="height:195pt;width:417.7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 xml:space="preserve">      图1a-</w:t>
      </w:r>
      <w:r>
        <w:rPr>
          <w:color w:val="000000"/>
          <w:sz w:val="21"/>
          <w:szCs w:val="21"/>
        </w:rPr>
        <w:t>1</w:t>
      </w:r>
      <w:r>
        <w:rPr>
          <w:rFonts w:hint="eastAsia"/>
          <w:color w:val="000000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 重构方法参数</w: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color w:val="000000"/>
          <w:sz w:val="21"/>
          <w:szCs w:val="21"/>
        </w:rPr>
        <w:t>鼠标移值该方法上，并敲下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ctrl + F6</w:t>
      </w:r>
      <w:r>
        <w:rPr>
          <w:color w:val="000000"/>
          <w:sz w:val="21"/>
          <w:szCs w:val="21"/>
        </w:rPr>
        <w:t>，此时就会弹出下面这样一个窗口。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85" o:spid="_x0000_s1040" type="#_x0000_t75" style="height:496.7pt;width:421.5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1</w:t>
      </w:r>
      <w:r>
        <w:rPr>
          <w:rFonts w:hint="eastAsia"/>
          <w:color w:val="000000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 重构方法参数</w:t>
      </w:r>
    </w:p>
    <w:p>
      <w:pPr>
        <w:pStyle w:val="13"/>
        <w:spacing w:before="0" w:beforeAutospacing="0" w:after="150" w:afterAutospacing="0" w:line="360" w:lineRule="auto"/>
        <w:ind w:firstLine="420"/>
        <w:rPr>
          <w:rFonts w:ascii="&amp;apos" w:hAnsi="&amp;apos"/>
          <w:color w:val="000000"/>
          <w:sz w:val="27"/>
          <w:szCs w:val="27"/>
        </w:rPr>
      </w:pPr>
      <w:r>
        <w:rPr>
          <w:bCs/>
          <w:color w:val="000000"/>
          <w:sz w:val="21"/>
          <w:szCs w:val="21"/>
        </w:rPr>
        <w:t>此时在窗口里添加相关的参数既可完成重构。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84" o:spid="_x0000_s1041" type="#_x0000_t75" style="height:495pt;width:443.25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 w:ascii="&amp;apos" w:hAnsi="&amp;apos"/>
          <w:color w:val="000000"/>
          <w:sz w:val="27"/>
          <w:szCs w:val="27"/>
        </w:rPr>
        <w:tab/>
      </w:r>
      <w:r>
        <w:rPr>
          <w:rFonts w:hint="eastAsia" w:ascii="&amp;apos" w:hAnsi="&amp;apos"/>
          <w:color w:val="000000"/>
          <w:sz w:val="27"/>
          <w:szCs w:val="27"/>
        </w:rPr>
        <w:t xml:space="preserve">                     </w:t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1</w:t>
      </w:r>
      <w:r>
        <w:rPr>
          <w:rFonts w:hint="eastAsia"/>
          <w:color w:val="000000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 重构方法参数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就算是重构布局文件中id也是可以的，在这方面IDEA就显得比Eclipse智能得多。</w:t>
      </w: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83" o:spid="_x0000_s1042" type="#_x0000_t75" style="height:484.5pt;width:582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1</w:t>
      </w:r>
      <w:r>
        <w:rPr>
          <w:rFonts w:hint="eastAsia"/>
          <w:color w:val="000000"/>
          <w:sz w:val="21"/>
          <w:szCs w:val="21"/>
        </w:rPr>
        <w:t>7</w:t>
      </w:r>
      <w:r>
        <w:rPr>
          <w:color w:val="000000"/>
          <w:sz w:val="21"/>
          <w:szCs w:val="21"/>
        </w:rPr>
        <w:t xml:space="preserve"> 重构方法参数</w:t>
      </w: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1.5. </w:t>
      </w:r>
      <w:r>
        <w:rPr>
          <w:rFonts w:hint="eastAsia" w:ascii="inherit" w:hAnsi="inherit"/>
          <w:color w:val="000000"/>
          <w:sz w:val="27"/>
          <w:szCs w:val="27"/>
        </w:rPr>
        <w:t>自定义模板</w:t>
      </w:r>
    </w:p>
    <w:p>
      <w:pPr>
        <w:spacing w:before="375" w:after="225" w:line="360" w:lineRule="auto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用过eclipse的人都会对其中的 System.out.println()的快捷输入sysout印象很深刻，在IDEA里其实也有类似的方式：输入sout，按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Tab</w:t>
      </w:r>
      <w:r>
        <w:rPr>
          <w:rFonts w:hint="eastAsia" w:ascii="宋体" w:hAnsi="宋体" w:cs="宋体"/>
          <w:color w:val="000000"/>
          <w:kern w:val="0"/>
          <w:szCs w:val="21"/>
        </w:rPr>
        <w:t>键即会完整输出System.out.println()。这些快捷方式使我们用最少的字符就能完成较长的代码语句，非常的实用，相信读者们用过一次就会对它爱不释手。</w:t>
      </w:r>
    </w:p>
    <w:p>
      <w:pPr>
        <w:spacing w:before="375" w:after="225" w:line="360" w:lineRule="auto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更深入一层，我们能否自定义这些快捷方式呢？答案是肯定的。在Eclipse和IDEA都同样具有类似的功能，称之为</w:t>
      </w:r>
      <w:r>
        <w:rPr>
          <w:rFonts w:hint="eastAsia" w:ascii="宋体" w:hAnsi="宋体" w:cs="宋体"/>
          <w:b/>
          <w:bCs/>
          <w:color w:val="000000"/>
          <w:kern w:val="0"/>
          <w:szCs w:val="21"/>
        </w:rPr>
        <w:t>自定义模板。</w:t>
      </w:r>
      <w:r>
        <w:rPr>
          <w:rFonts w:hint="eastAsia" w:ascii="宋体" w:hAnsi="宋体" w:cs="宋体"/>
          <w:color w:val="000000"/>
          <w:kern w:val="0"/>
          <w:szCs w:val="21"/>
        </w:rPr>
        <w:t>两个编辑器在这方面得功能都不相伯仲，这里就简单通过大家都比较陌生的IDEA来讲解这个功能。</w:t>
      </w:r>
    </w:p>
    <w:p>
      <w:pPr>
        <w:spacing w:before="375" w:after="225" w:line="360" w:lineRule="auto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首先可以通过Ctrl + J快捷键组合来获得模板列表。一般快捷方式均为模板关键字首字母的组合。</w:t>
      </w:r>
    </w:p>
    <w:p>
      <w:pPr>
        <w:spacing w:before="375" w:after="225" w:line="360" w:lineRule="auto"/>
        <w:ind w:firstLine="420"/>
        <w:jc w:val="center"/>
      </w:pPr>
      <w:r>
        <w:rPr>
          <w:rFonts w:ascii="Calibri" w:hAnsi="Calibri" w:eastAsia="宋体" w:cs="黑体"/>
          <w:kern w:val="2"/>
          <w:sz w:val="21"/>
          <w:szCs w:val="22"/>
          <w:lang w:val="en-US" w:eastAsia="zh-CN" w:bidi="ar-SA"/>
        </w:rPr>
        <w:pict>
          <v:shape id="图片 47" o:spid="_x0000_s1043" type="#_x0000_t75" style="height:186.75pt;width:373.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="375" w:after="225" w:line="360" w:lineRule="auto"/>
        <w:ind w:left="420" w:firstLine="420"/>
        <w:jc w:val="center"/>
      </w:pPr>
      <w:r>
        <w:rPr>
          <w:rFonts w:hint="eastAsia" w:ascii="宋体" w:hAnsi="宋体"/>
          <w:color w:val="000000"/>
          <w:szCs w:val="21"/>
        </w:rPr>
        <w:t>图1a-</w:t>
      </w:r>
      <w:r>
        <w:rPr>
          <w:rFonts w:ascii="宋体" w:hAnsi="宋体"/>
          <w:color w:val="000000"/>
          <w:szCs w:val="21"/>
        </w:rPr>
        <w:t>1</w:t>
      </w:r>
      <w:r>
        <w:rPr>
          <w:rFonts w:hint="eastAsia" w:ascii="宋体" w:hAnsi="宋体"/>
          <w:color w:val="000000"/>
          <w:szCs w:val="21"/>
        </w:rPr>
        <w:t>8</w:t>
      </w:r>
      <w:r>
        <w:rPr>
          <w:rFonts w:hint="eastAsia"/>
        </w:rPr>
        <w:t>模板列表</w:t>
      </w:r>
    </w:p>
    <w:p>
      <w:pPr>
        <w:spacing w:before="375" w:after="225" w:line="360" w:lineRule="auto"/>
        <w:ind w:left="420" w:firstLine="420"/>
        <w:jc w:val="center"/>
      </w:pPr>
    </w:p>
    <w:p>
      <w:pPr>
        <w:spacing w:before="375" w:after="225" w:line="360" w:lineRule="auto"/>
        <w:ind w:left="420" w:firstLine="420"/>
        <w:jc w:val="center"/>
      </w:pPr>
    </w:p>
    <w:p>
      <w:pPr>
        <w:spacing w:before="375" w:after="225" w:line="360" w:lineRule="auto"/>
        <w:ind w:left="420" w:firstLine="420"/>
      </w:pPr>
      <w:r>
        <w:rPr>
          <w:rFonts w:ascii="Calibri" w:hAnsi="Calibri" w:eastAsia="宋体" w:cs="黑体"/>
          <w:kern w:val="2"/>
          <w:sz w:val="21"/>
          <w:szCs w:val="22"/>
          <w:lang w:val="en-US" w:eastAsia="zh-CN" w:bidi="ar-SA"/>
        </w:rPr>
        <w:pict>
          <v:shape id="图片 48" o:spid="_x0000_s1044" type="#_x0000_t75" style="height:95.25pt;width:345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="375" w:after="225" w:line="360" w:lineRule="auto"/>
        <w:ind w:left="420" w:firstLine="420"/>
        <w:jc w:val="center"/>
      </w:pPr>
      <w:r>
        <w:rPr>
          <w:rFonts w:hint="eastAsia" w:ascii="宋体" w:hAnsi="宋体"/>
          <w:color w:val="000000"/>
          <w:szCs w:val="21"/>
        </w:rPr>
        <w:t>图1a-</w:t>
      </w:r>
      <w:r>
        <w:rPr>
          <w:rFonts w:ascii="宋体" w:hAnsi="宋体"/>
          <w:color w:val="000000"/>
          <w:szCs w:val="21"/>
        </w:rPr>
        <w:t>1</w:t>
      </w:r>
      <w:r>
        <w:rPr>
          <w:rFonts w:hint="eastAsia" w:ascii="宋体" w:hAnsi="宋体"/>
          <w:color w:val="000000"/>
          <w:szCs w:val="21"/>
        </w:rPr>
        <w:t>9 sout</w:t>
      </w:r>
      <w:r>
        <w:rPr>
          <w:rFonts w:hint="eastAsia"/>
        </w:rPr>
        <w:t>模板列表</w:t>
      </w:r>
    </w:p>
    <w:p>
      <w:pPr>
        <w:spacing w:before="375" w:after="225" w:line="360" w:lineRule="auto"/>
        <w:ind w:left="420" w:firstLine="420"/>
      </w:pPr>
      <w:r>
        <w:rPr>
          <w:rFonts w:hint="eastAsia"/>
        </w:rPr>
        <w:t>接着我们来自定义我们常用的模板吧！在IDEA里是没有提供try-catch模板的，它只提供了选中一句话后围绕着该句代码生成try-catch的方法，也即当我们想要输入空的try-catch代码块时，是需要手动输入的。</w:t>
      </w:r>
    </w:p>
    <w:p>
      <w:pPr>
        <w:spacing w:before="375" w:after="225" w:line="360" w:lineRule="auto"/>
        <w:ind w:left="420" w:firstLine="420"/>
      </w:pPr>
      <w:r>
        <w:rPr>
          <w:rFonts w:hint="eastAsia"/>
        </w:rPr>
        <w:t>那么我们下面需要的操作是</w:t>
      </w:r>
    </w:p>
    <w:p>
      <w:pPr>
        <w:spacing w:before="375" w:after="225" w:line="360" w:lineRule="auto"/>
        <w:ind w:left="420" w:firstLine="420"/>
      </w:pPr>
      <w:r>
        <w:rPr>
          <w:rFonts w:hint="eastAsia"/>
        </w:rPr>
        <w:t>Settings（Ctrl+Alt+S） -&gt; Live Templates -&gt; Add -&gt; Edit Live Template</w:t>
      </w:r>
    </w:p>
    <w:p>
      <w:pPr>
        <w:spacing w:before="375" w:after="225" w:line="360" w:lineRule="auto"/>
        <w:ind w:left="420" w:firstLine="420"/>
      </w:pPr>
      <w:r>
        <w:rPr>
          <w:rFonts w:hint="eastAsia"/>
        </w:rPr>
        <w:t>下面会看到如下的界面：</w:t>
      </w:r>
    </w:p>
    <w:p>
      <w:pPr>
        <w:spacing w:before="375" w:after="225" w:line="360" w:lineRule="auto"/>
        <w:ind w:left="420" w:firstLine="420"/>
      </w:pPr>
      <w:r>
        <w:rPr>
          <w:rFonts w:ascii="Calibri" w:hAnsi="Calibri" w:eastAsia="宋体" w:cs="黑体"/>
          <w:kern w:val="2"/>
          <w:sz w:val="21"/>
          <w:szCs w:val="22"/>
          <w:lang w:val="en-US" w:eastAsia="zh-CN" w:bidi="ar-SA"/>
        </w:rPr>
        <w:pict>
          <v:shape id="图片 49" o:spid="_x0000_s1045" type="#_x0000_t75" style="height:177pt;width:415.5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="375" w:after="225" w:line="360" w:lineRule="auto"/>
        <w:ind w:left="420" w:firstLine="420"/>
        <w:jc w:val="center"/>
      </w:pPr>
      <w:r>
        <w:rPr>
          <w:rFonts w:hint="eastAsia" w:ascii="宋体" w:hAnsi="宋体"/>
          <w:color w:val="000000"/>
          <w:szCs w:val="21"/>
        </w:rPr>
        <w:t>图1a-20 添加</w:t>
      </w:r>
      <w:r>
        <w:rPr>
          <w:rFonts w:hint="eastAsia"/>
        </w:rPr>
        <w:t>模板</w:t>
      </w:r>
    </w:p>
    <w:p>
      <w:pPr>
        <w:spacing w:before="375" w:after="225" w:line="360" w:lineRule="auto"/>
        <w:ind w:left="420" w:firstLine="420"/>
      </w:pPr>
    </w:p>
    <w:p>
      <w:pPr>
        <w:spacing w:before="375" w:after="225" w:line="360" w:lineRule="auto"/>
        <w:ind w:firstLine="420"/>
        <w:rPr>
          <w:rFonts w:ascii="宋体" w:hAnsi="宋体" w:cs="宋体"/>
          <w:color w:val="000000"/>
          <w:kern w:val="0"/>
          <w:szCs w:val="21"/>
        </w:rPr>
      </w:pP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我们只需要输入Abbreviation和try-catch代码</w:t>
      </w:r>
      <w:r>
        <w:rPr>
          <w:rFonts w:hint="eastAsia"/>
          <w:color w:val="000000"/>
          <w:sz w:val="21"/>
          <w:szCs w:val="21"/>
        </w:rPr>
        <w:t>，然后点击“Refine”进行定义该模板适用的场景，点击后勾选“java”即可。</w:t>
      </w:r>
    </w:p>
    <w:p>
      <w:pPr>
        <w:pStyle w:val="13"/>
        <w:spacing w:before="0" w:beforeAutospacing="0" w:after="150" w:afterAutospacing="0" w:line="360" w:lineRule="auto"/>
        <w:ind w:firstLine="420"/>
        <w:jc w:val="center"/>
        <w:rPr>
          <w:color w:val="000000"/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50" o:spid="_x0000_s1046" type="#_x0000_t75" style="height:172.5pt;width:41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color w:val="000000"/>
          <w:sz w:val="21"/>
          <w:szCs w:val="21"/>
        </w:rPr>
        <w:t>图1a-21 输入相关信息</w:t>
      </w:r>
    </w:p>
    <w:p>
      <w:pPr>
        <w:spacing w:before="375" w:after="225" w:line="360" w:lineRule="auto"/>
        <w:ind w:left="420" w:firstLine="420"/>
        <w:rPr>
          <w:rFonts w:ascii="宋体" w:hAnsi="宋体"/>
          <w:color w:val="000000"/>
          <w:szCs w:val="21"/>
        </w:rPr>
      </w:pPr>
      <w:r>
        <w:rPr>
          <w:rFonts w:hint="eastAsia" w:ascii="宋体" w:hAnsi="宋体"/>
          <w:color w:val="000000"/>
          <w:szCs w:val="21"/>
        </w:rPr>
        <w:t>在上图中红框部分为选择触发该模板的快捷键，默认的是“Tab”，当然也可以根据自己的喜好选择空格或者回车。</w:t>
      </w:r>
    </w:p>
    <w:p>
      <w:pPr>
        <w:spacing w:before="375" w:after="225" w:line="360" w:lineRule="auto"/>
        <w:ind w:left="420" w:firstLine="420"/>
        <w:rPr>
          <w:rFonts w:ascii="宋体" w:hAnsi="宋体"/>
          <w:color w:val="000000"/>
          <w:szCs w:val="21"/>
        </w:rPr>
      </w:pPr>
      <w:r>
        <w:rPr>
          <w:rFonts w:hint="eastAsia" w:ascii="宋体" w:hAnsi="宋体"/>
          <w:color w:val="000000"/>
          <w:szCs w:val="21"/>
        </w:rPr>
        <w:t>点击保存后既可以在编辑代码时快速的使用该模板了。</w:t>
      </w:r>
    </w:p>
    <w:p>
      <w:pPr>
        <w:spacing w:before="375" w:after="225" w:line="360" w:lineRule="auto"/>
        <w:ind w:left="420" w:firstLine="420"/>
        <w:jc w:val="center"/>
      </w:pPr>
      <w:r>
        <w:rPr>
          <w:rFonts w:ascii="Calibri" w:hAnsi="Calibri" w:eastAsia="宋体" w:cs="黑体"/>
          <w:kern w:val="2"/>
          <w:sz w:val="21"/>
          <w:szCs w:val="22"/>
          <w:lang w:val="en-US" w:eastAsia="zh-CN" w:bidi="ar-SA"/>
        </w:rPr>
        <w:pict>
          <v:shape id="图片 51" o:spid="_x0000_s1047" type="#_x0000_t75" style="height:54.75pt;width:41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 w:ascii="宋体" w:hAnsi="宋体"/>
          <w:color w:val="000000"/>
          <w:szCs w:val="21"/>
        </w:rPr>
        <w:t>图1a-22 输入try</w:t>
      </w:r>
    </w:p>
    <w:p>
      <w:pPr>
        <w:spacing w:before="375" w:after="225" w:line="360" w:lineRule="auto"/>
        <w:ind w:left="420" w:firstLine="420"/>
        <w:jc w:val="center"/>
      </w:pPr>
      <w:r>
        <w:rPr>
          <w:rFonts w:ascii="Calibri" w:hAnsi="Calibri" w:eastAsia="宋体" w:cs="黑体"/>
          <w:kern w:val="2"/>
          <w:sz w:val="21"/>
          <w:szCs w:val="22"/>
          <w:lang w:val="en-US" w:eastAsia="zh-CN" w:bidi="ar-SA"/>
        </w:rPr>
        <w:pict>
          <v:shape id="图片 52" o:spid="_x0000_s1048" type="#_x0000_t75" style="height:89.25pt;width:273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before="375" w:after="225" w:line="360" w:lineRule="auto"/>
        <w:ind w:left="420" w:firstLine="420"/>
        <w:jc w:val="center"/>
        <w:rPr>
          <w:rFonts w:ascii="宋体" w:hAnsi="宋体"/>
          <w:color w:val="000000"/>
          <w:szCs w:val="21"/>
        </w:rPr>
      </w:pPr>
      <w:r>
        <w:rPr>
          <w:rFonts w:hint="eastAsia" w:ascii="宋体" w:hAnsi="宋体"/>
          <w:color w:val="000000"/>
          <w:szCs w:val="21"/>
        </w:rPr>
        <w:t>图1a-23 点击Tab展示出完整的try-catch</w:t>
      </w:r>
    </w:p>
    <w:p>
      <w:pPr>
        <w:spacing w:before="375" w:after="225" w:line="360" w:lineRule="auto"/>
        <w:ind w:left="420" w:firstLine="420"/>
        <w:jc w:val="center"/>
        <w:rPr>
          <w:rFonts w:ascii="宋体" w:hAnsi="宋体"/>
          <w:color w:val="000000"/>
          <w:szCs w:val="21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1.</w:t>
      </w:r>
      <w:r>
        <w:rPr>
          <w:rFonts w:hint="eastAsia" w:ascii="inherit" w:hAnsi="inherit"/>
          <w:color w:val="000000"/>
          <w:sz w:val="27"/>
          <w:szCs w:val="27"/>
        </w:rPr>
        <w:t>6</w:t>
      </w:r>
      <w:r>
        <w:rPr>
          <w:rFonts w:ascii="inherit" w:hAnsi="inherit"/>
          <w:color w:val="000000"/>
          <w:sz w:val="27"/>
          <w:szCs w:val="27"/>
        </w:rPr>
        <w:t>. 技术支持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由于Eclipse相比起IDEA已经相对较长的发展历史，并且用户相对更加多，所以网络中的相关技术文章会丰富得多，这让初学者可以很快捷得上手并且解决遇到的问题。</w:t>
      </w:r>
    </w:p>
    <w:p>
      <w:pPr>
        <w:pStyle w:val="3"/>
        <w:spacing w:before="450" w:beforeAutospacing="0" w:after="300" w:afterAutospacing="0"/>
        <w:rPr>
          <w:rFonts w:ascii="inherit" w:hAnsi="inherit"/>
          <w:color w:val="000000"/>
          <w:sz w:val="36"/>
          <w:szCs w:val="36"/>
        </w:rPr>
      </w:pPr>
      <w:r>
        <w:rPr>
          <w:rFonts w:ascii="inherit" w:hAnsi="inherit"/>
          <w:color w:val="000000"/>
          <w:sz w:val="36"/>
          <w:szCs w:val="36"/>
        </w:rPr>
        <w:t>2.案例</w:t>
      </w:r>
      <w:r>
        <w:rPr>
          <w:rFonts w:hint="eastAsia" w:ascii="inherit" w:hAnsi="inherit"/>
          <w:color w:val="000000"/>
          <w:sz w:val="36"/>
          <w:szCs w:val="36"/>
        </w:rPr>
        <w:t>设计与实现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上面对两大IDE做出了粗略的对比，但是实际上更多的体验上的细节还是需要通过实践来把握的，所以接下来我们设计了3个案例让读者能够对2者之间有个更加清晰的对比。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2.1. HelloWorld</w:t>
      </w:r>
    </w:p>
    <w:p>
      <w:pPr>
        <w:rPr>
          <w:rFonts w:ascii="inherit" w:hAnsi="inherit"/>
          <w:color w:val="000000"/>
          <w:sz w:val="27"/>
          <w:szCs w:val="27"/>
        </w:rPr>
      </w:pP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2.1.1. Eclipse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Eclipse里新建新的android项目相对会比较简单。</w:t>
      </w:r>
    </w:p>
    <w:p>
      <w:pPr>
        <w:widowControl/>
        <w:numPr>
          <w:ilvl w:val="0"/>
          <w:numId w:val="2"/>
        </w:numPr>
        <w:spacing w:after="100" w:afterAutospacing="1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宋体" w:hAnsi="宋体" w:cs="宋体"/>
          <w:color w:val="000000"/>
          <w:kern w:val="0"/>
          <w:szCs w:val="21"/>
        </w:rPr>
        <w:t>【File】-&gt; 【new】 –&gt; 【Project】-&gt;【Android Project】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黑体"/>
          <w:color w:val="000000"/>
          <w:kern w:val="2"/>
          <w:sz w:val="27"/>
          <w:szCs w:val="27"/>
          <w:lang w:val="en-US" w:eastAsia="zh-CN" w:bidi="ar-SA"/>
        </w:rPr>
        <w:pict>
          <v:shape id="图片 82" o:spid="_x0000_s1049" type="#_x0000_t75" style="height:374.25pt;width:394.5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17"/>
          <w:rFonts w:ascii="Consolas" w:hAnsi="Consolas" w:cs="Consolas"/>
          <w:color w:val="333333"/>
        </w:rPr>
        <w:t xml:space="preserve">     </w:t>
      </w:r>
      <w:r>
        <w:rPr>
          <w:rFonts w:hint="eastAsia" w:ascii="宋体" w:hAnsi="宋体" w:cs="宋体"/>
          <w:color w:val="000000"/>
          <w:szCs w:val="21"/>
        </w:rPr>
        <w:t>图1a-24</w:t>
      </w:r>
      <w:r>
        <w:rPr>
          <w:rFonts w:ascii="宋体" w:hAnsi="宋体" w:cs="宋体"/>
          <w:color w:val="000000"/>
          <w:szCs w:val="21"/>
        </w:rPr>
        <w:t xml:space="preserve"> 新建项目</w:t>
      </w:r>
    </w:p>
    <w:p>
      <w:pPr>
        <w:pStyle w:val="13"/>
        <w:numPr>
          <w:ilvl w:val="0"/>
          <w:numId w:val="2"/>
        </w:numPr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  <w:r>
        <w:rPr>
          <w:color w:val="000000"/>
          <w:sz w:val="21"/>
          <w:szCs w:val="21"/>
        </w:rPr>
        <w:t>输入项目名称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81" o:spid="_x0000_s1050" type="#_x0000_t75" style="height:579pt;width:348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shd w:val="clear" w:color="auto" w:fill="F5F5F5"/>
        <w:tabs>
          <w:tab w:val="left" w:pos="3555"/>
          <w:tab w:val="left" w:pos="3585"/>
          <w:tab w:val="left" w:pos="3630"/>
          <w:tab w:val="clear" w:pos="916"/>
          <w:tab w:val="clear" w:pos="1832"/>
          <w:tab w:val="clear" w:pos="2748"/>
        </w:tabs>
        <w:wordWrap w:val="0"/>
        <w:spacing w:after="150"/>
        <w:rPr>
          <w:rStyle w:val="17"/>
          <w:rFonts w:cs="Consolas"/>
          <w:color w:val="333333"/>
          <w:sz w:val="21"/>
          <w:szCs w:val="21"/>
        </w:rPr>
      </w:pPr>
      <w:r>
        <w:rPr>
          <w:rStyle w:val="17"/>
          <w:rFonts w:ascii="Consolas" w:hAnsi="Consolas" w:cs="Consolas"/>
          <w:color w:val="333333"/>
        </w:rPr>
        <w:tab/>
      </w:r>
      <w:r>
        <w:rPr>
          <w:rStyle w:val="17"/>
          <w:rFonts w:hint="eastAsia" w:cs="Consolas"/>
          <w:color w:val="333333"/>
          <w:sz w:val="21"/>
          <w:szCs w:val="21"/>
        </w:rPr>
        <w:t>图1a-25</w:t>
      </w:r>
      <w:r>
        <w:rPr>
          <w:rStyle w:val="17"/>
          <w:rFonts w:cs="Consolas"/>
          <w:color w:val="333333"/>
          <w:sz w:val="21"/>
          <w:szCs w:val="21"/>
        </w:rPr>
        <w:t xml:space="preserve"> 新建项目</w:t>
      </w:r>
    </w:p>
    <w:p>
      <w:pPr>
        <w:pStyle w:val="13"/>
        <w:spacing w:before="0" w:beforeAutospacing="0" w:after="150" w:afterAutospacing="0" w:line="360" w:lineRule="auto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按顺序介绍以上红色框内内容</w:t>
      </w:r>
    </w:p>
    <w:p>
      <w:pPr>
        <w:pStyle w:val="13"/>
        <w:spacing w:before="0" w:beforeAutospacing="0" w:after="150" w:afterAutospacing="0" w:line="360" w:lineRule="auto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a. Project name: 你建立的工程的名称, 类似于VS中的Project Name.</w:t>
      </w:r>
    </w:p>
    <w:p>
      <w:pPr>
        <w:pStyle w:val="13"/>
        <w:spacing w:before="0" w:beforeAutospacing="0" w:after="150" w:afterAutospacing="0" w:line="360" w:lineRule="auto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b. Contents: 主要用于制定你的工程代码的存放路径</w:t>
      </w:r>
    </w:p>
    <w:p>
      <w:pPr>
        <w:pStyle w:val="13"/>
        <w:spacing w:before="0" w:beforeAutospacing="0" w:after="150" w:afterAutospacing="0" w:line="360" w:lineRule="auto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c. Build Target: 说明你要开发基于Android那个版本的应用程序</w:t>
      </w:r>
    </w:p>
    <w:p>
      <w:pPr>
        <w:pStyle w:val="13"/>
        <w:spacing w:before="0" w:beforeAutospacing="0" w:after="150" w:afterAutospacing="0" w:line="360" w:lineRule="auto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d. Application name: 这个是你开发出来的程序, 安装到设备中之后, 那个图标下面显示的名字.</w:t>
      </w:r>
    </w:p>
    <w:p>
      <w:pPr>
        <w:pStyle w:val="13"/>
        <w:spacing w:before="0" w:beforeAutospacing="0" w:after="150" w:afterAutospacing="0" w:line="360" w:lineRule="auto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e. Package name: 包名称了, 这个相等于.Net中的namespace</w:t>
      </w:r>
    </w:p>
    <w:p>
      <w:pPr>
        <w:pStyle w:val="13"/>
        <w:spacing w:before="0" w:beforeAutospacing="0" w:after="150" w:afterAutospacing="0" w:line="360" w:lineRule="auto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f. Create Activity: 选择了这个就会生成一个默认的类, 等同于VS中新建一个Console工程, 会自动创建一个Program.cs, 并且包含Main方法一样, 如果不选择, 则就是一个空的程序架子, 自己可以多建几次体会一下.</w:t>
      </w:r>
    </w:p>
    <w:p>
      <w:pPr>
        <w:widowControl/>
        <w:numPr>
          <w:ilvl w:val="0"/>
          <w:numId w:val="3"/>
        </w:numPr>
        <w:spacing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创建完成之后, Eclipse中就会打开</w:t>
      </w:r>
    </w:p>
    <w:p>
      <w:pPr>
        <w:pStyle w:val="13"/>
        <w:spacing w:before="0" w:beforeAutospacing="0" w:after="150" w:afterAutospacing="0" w:line="360" w:lineRule="auto"/>
        <w:ind w:left="270" w:hanging="270" w:hangingChars="100"/>
        <w:jc w:val="center"/>
        <w:rPr>
          <w:color w:val="000000"/>
          <w:sz w:val="21"/>
          <w:szCs w:val="21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80" o:spid="_x0000_s1051" type="#_x0000_t75" style="height:366pt;width:230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图1a-26</w:t>
      </w:r>
      <w:r>
        <w:rPr>
          <w:color w:val="000000"/>
          <w:sz w:val="21"/>
          <w:szCs w:val="21"/>
        </w:rPr>
        <w:t xml:space="preserve"> 项目目录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color w:val="000000"/>
          <w:sz w:val="21"/>
          <w:szCs w:val="21"/>
        </w:rPr>
        <w:t>至此, Android工程已经建立完毕。只需要点击Run运行即可让程序跑</w:t>
      </w:r>
      <w:r>
        <w:rPr>
          <w:rFonts w:hint="eastAsia"/>
          <w:color w:val="000000"/>
          <w:sz w:val="21"/>
          <w:szCs w:val="21"/>
        </w:rPr>
        <w:t>起来。</w:t>
      </w:r>
    </w:p>
    <w:p>
      <w:pPr>
        <w:pStyle w:val="13"/>
        <w:spacing w:before="0" w:beforeAutospacing="0" w:after="150" w:afterAutospacing="0" w:line="360" w:lineRule="auto"/>
        <w:ind w:left="210" w:hanging="210" w:hangingChars="100"/>
        <w:jc w:val="center"/>
        <w:rPr>
          <w:color w:val="000000"/>
          <w:sz w:val="21"/>
          <w:szCs w:val="21"/>
        </w:rPr>
      </w:pP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2.1.2. IntelliJ IDEA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首先要说明的一点是，IDEA里面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“new Project”</w:t>
      </w:r>
      <w:r>
        <w:rPr>
          <w:color w:val="000000"/>
          <w:sz w:val="21"/>
          <w:szCs w:val="21"/>
        </w:rPr>
        <w:t>就相当于我们eclipse的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“workspace”</w:t>
      </w:r>
      <w:r>
        <w:rPr>
          <w:color w:val="000000"/>
          <w:sz w:val="21"/>
          <w:szCs w:val="21"/>
        </w:rPr>
        <w:t>，而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“new Module”</w:t>
      </w:r>
      <w:r>
        <w:rPr>
          <w:color w:val="000000"/>
          <w:sz w:val="21"/>
          <w:szCs w:val="21"/>
        </w:rPr>
        <w:t>才是创建一个工程。</w:t>
      </w:r>
    </w:p>
    <w:p>
      <w:pPr>
        <w:pStyle w:val="13"/>
        <w:numPr>
          <w:ilvl w:val="0"/>
          <w:numId w:val="4"/>
        </w:numPr>
        <w:spacing w:before="0" w:beforeAutospacing="0" w:after="150" w:afterAutospacing="0" w:line="36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【File】-&gt; 【New Project】 -&gt; 【Android】</w:t>
      </w:r>
    </w:p>
    <w:p>
      <w:pPr>
        <w:pStyle w:val="13"/>
        <w:spacing w:before="0" w:beforeAutospacing="0" w:after="150" w:afterAutospacing="0"/>
        <w:ind w:left="720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79" o:spid="_x0000_s1052" type="#_x0000_t75" style="height:306.75pt;width:379.5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shd w:val="clear" w:color="auto" w:fill="F5F5F5"/>
        <w:wordWrap w:val="0"/>
        <w:spacing w:after="150"/>
        <w:ind w:left="720"/>
        <w:jc w:val="center"/>
        <w:rPr>
          <w:rFonts w:ascii="&amp;apos" w:hAnsi="&amp;apos"/>
          <w:color w:val="000000"/>
          <w:sz w:val="21"/>
          <w:szCs w:val="21"/>
        </w:rPr>
      </w:pPr>
      <w:r>
        <w:rPr>
          <w:rStyle w:val="17"/>
          <w:rFonts w:hint="eastAsia" w:ascii="&amp;apos" w:hAnsi="&amp;apos"/>
          <w:color w:val="000000"/>
          <w:sz w:val="21"/>
          <w:szCs w:val="21"/>
        </w:rPr>
        <w:t>图1a-</w:t>
      </w:r>
      <w:r>
        <w:rPr>
          <w:rStyle w:val="17"/>
          <w:rFonts w:ascii="&amp;apos" w:hAnsi="&amp;apos"/>
          <w:color w:val="000000"/>
          <w:sz w:val="21"/>
          <w:szCs w:val="21"/>
        </w:rPr>
        <w:t>2</w:t>
      </w:r>
      <w:r>
        <w:rPr>
          <w:rFonts w:hint="eastAsia" w:ascii="&amp;apos" w:hAnsi="&amp;apos"/>
          <w:color w:val="000000"/>
          <w:sz w:val="21"/>
          <w:szCs w:val="21"/>
        </w:rPr>
        <w:t>7</w:t>
      </w:r>
      <w:r>
        <w:rPr>
          <w:rStyle w:val="17"/>
          <w:rFonts w:ascii="&amp;apos" w:hAnsi="&amp;apos"/>
          <w:color w:val="000000"/>
          <w:sz w:val="21"/>
          <w:szCs w:val="21"/>
        </w:rPr>
        <w:t xml:space="preserve"> 新建项目</w:t>
      </w:r>
    </w:p>
    <w:p>
      <w:pPr>
        <w:pStyle w:val="12"/>
        <w:shd w:val="clear" w:color="auto" w:fill="F5F5F5"/>
        <w:wordWrap w:val="0"/>
        <w:spacing w:after="150"/>
        <w:ind w:left="720"/>
        <w:jc w:val="center"/>
        <w:rPr>
          <w:rFonts w:ascii="&amp;apos" w:hAnsi="&amp;apos"/>
          <w:color w:val="000000"/>
          <w:sz w:val="21"/>
          <w:szCs w:val="21"/>
        </w:rPr>
      </w:pPr>
    </w:p>
    <w:p>
      <w:pPr>
        <w:pStyle w:val="12"/>
        <w:shd w:val="clear" w:color="auto" w:fill="F5F5F5"/>
        <w:wordWrap w:val="0"/>
        <w:spacing w:after="150"/>
        <w:ind w:left="720"/>
        <w:rPr>
          <w:rStyle w:val="17"/>
          <w:rFonts w:ascii="Calibri" w:hAnsi="Calibri" w:cs="黑体"/>
          <w:sz w:val="21"/>
          <w:szCs w:val="22"/>
        </w:rPr>
      </w:pPr>
    </w:p>
    <w:p>
      <w:pPr>
        <w:pStyle w:val="13"/>
        <w:numPr>
          <w:ilvl w:val="0"/>
          <w:numId w:val="5"/>
        </w:numPr>
        <w:spacing w:before="0" w:beforeAutospacing="0" w:after="150" w:afterAutospacing="0"/>
        <w:ind w:left="360"/>
        <w:rPr>
          <w:rStyle w:val="17"/>
          <w:rFonts w:cs="Consolas"/>
          <w:color w:val="333333"/>
          <w:sz w:val="21"/>
          <w:szCs w:val="21"/>
        </w:rPr>
      </w:pPr>
      <w:r>
        <w:rPr>
          <w:rFonts w:ascii="&amp;apos" w:hAnsi="&amp;apos"/>
          <w:color w:val="000000"/>
          <w:sz w:val="21"/>
          <w:szCs w:val="21"/>
        </w:rPr>
        <w:t>输入项目名称信息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 w:ascii="&amp;apos" w:hAnsi="&amp;apos"/>
          <w:color w:val="000000"/>
          <w:sz w:val="27"/>
          <w:szCs w:val="27"/>
        </w:rPr>
        <w:t xml:space="preserve">  </w:t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78" o:spid="_x0000_s1053" type="#_x0000_t75" style="height:300.75pt;width:376.5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17"/>
          <w:rFonts w:ascii="Consolas" w:hAnsi="Consolas" w:cs="Consolas"/>
          <w:color w:val="333333"/>
        </w:rPr>
        <w:t xml:space="preserve">  </w:t>
      </w:r>
      <w:r>
        <w:rPr>
          <w:rStyle w:val="17"/>
          <w:rFonts w:hint="eastAsia" w:ascii="Consolas" w:hAnsi="Consolas" w:cs="Consolas"/>
          <w:color w:val="333333"/>
        </w:rPr>
        <w:t xml:space="preserve">  </w:t>
      </w:r>
      <w:r>
        <w:rPr>
          <w:rStyle w:val="17"/>
          <w:rFonts w:hint="eastAsia" w:ascii="Consolas" w:hAnsi="Consolas" w:cs="Consolas"/>
          <w:color w:val="333333"/>
        </w:rPr>
        <w:tab/>
      </w:r>
      <w:r>
        <w:rPr>
          <w:rStyle w:val="17"/>
          <w:rFonts w:hint="eastAsia" w:ascii="Consolas" w:hAnsi="Consolas" w:cs="Consolas"/>
          <w:color w:val="333333"/>
        </w:rPr>
        <w:t xml:space="preserve">                         </w:t>
      </w:r>
      <w:r>
        <w:rPr>
          <w:rStyle w:val="17"/>
          <w:rFonts w:hint="eastAsia" w:cs="Consolas"/>
          <w:color w:val="333333"/>
          <w:sz w:val="21"/>
          <w:szCs w:val="21"/>
        </w:rPr>
        <w:t>图1a-</w:t>
      </w:r>
      <w:r>
        <w:rPr>
          <w:rStyle w:val="17"/>
          <w:rFonts w:cs="Consolas"/>
          <w:color w:val="333333"/>
          <w:sz w:val="21"/>
          <w:szCs w:val="21"/>
        </w:rPr>
        <w:t>2</w:t>
      </w:r>
      <w:r>
        <w:rPr>
          <w:rStyle w:val="17"/>
          <w:rFonts w:hint="eastAsia" w:cs="Consolas"/>
          <w:color w:val="333333"/>
          <w:sz w:val="21"/>
          <w:szCs w:val="21"/>
        </w:rPr>
        <w:t>8</w:t>
      </w:r>
      <w:r>
        <w:rPr>
          <w:rStyle w:val="17"/>
          <w:rFonts w:cs="Consolas"/>
          <w:color w:val="333333"/>
          <w:sz w:val="21"/>
          <w:szCs w:val="21"/>
        </w:rPr>
        <w:t xml:space="preserve"> 新建项目</w:t>
      </w:r>
    </w:p>
    <w:p>
      <w:pPr>
        <w:pStyle w:val="13"/>
        <w:spacing w:before="0" w:beforeAutospacing="0" w:after="150" w:afterAutospacing="0"/>
        <w:rPr>
          <w:rStyle w:val="17"/>
          <w:rFonts w:cs="Consolas"/>
          <w:color w:val="333333"/>
          <w:sz w:val="21"/>
          <w:szCs w:val="21"/>
        </w:rPr>
      </w:pPr>
    </w:p>
    <w:p>
      <w:pPr>
        <w:pStyle w:val="13"/>
        <w:spacing w:before="0" w:beforeAutospacing="0" w:after="150" w:afterAutospacing="0"/>
        <w:ind w:left="72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77" o:spid="_x0000_s1054" type="#_x0000_t75" style="height:266.25pt;width:382.5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2"/>
        <w:shd w:val="clear" w:color="auto" w:fill="F5F5F5"/>
        <w:wordWrap w:val="0"/>
        <w:spacing w:after="150"/>
        <w:ind w:left="720"/>
        <w:jc w:val="center"/>
        <w:rPr>
          <w:rStyle w:val="17"/>
          <w:sz w:val="21"/>
          <w:szCs w:val="21"/>
        </w:rPr>
      </w:pPr>
      <w:r>
        <w:rPr>
          <w:rStyle w:val="17"/>
          <w:rFonts w:hint="eastAsia" w:cs="Consolas"/>
          <w:color w:val="333333"/>
          <w:sz w:val="21"/>
          <w:szCs w:val="21"/>
        </w:rPr>
        <w:t>图1a-</w:t>
      </w:r>
      <w:r>
        <w:rPr>
          <w:rStyle w:val="17"/>
          <w:rFonts w:cs="Consolas"/>
          <w:color w:val="333333"/>
          <w:sz w:val="21"/>
          <w:szCs w:val="21"/>
        </w:rPr>
        <w:t>2</w:t>
      </w:r>
      <w:r>
        <w:rPr>
          <w:rStyle w:val="17"/>
          <w:rFonts w:hint="eastAsia"/>
          <w:color w:val="333333"/>
          <w:sz w:val="21"/>
          <w:szCs w:val="21"/>
        </w:rPr>
        <w:t>9</w:t>
      </w:r>
      <w:r>
        <w:rPr>
          <w:rStyle w:val="17"/>
          <w:rFonts w:cs="Consolas"/>
          <w:color w:val="333333"/>
          <w:sz w:val="21"/>
          <w:szCs w:val="21"/>
        </w:rPr>
        <w:t xml:space="preserve"> 新建项目</w:t>
      </w:r>
    </w:p>
    <w:p>
      <w:pPr>
        <w:pStyle w:val="12"/>
        <w:shd w:val="clear" w:color="auto" w:fill="F5F5F5"/>
        <w:wordWrap w:val="0"/>
        <w:spacing w:after="150"/>
        <w:ind w:left="720"/>
        <w:rPr>
          <w:rStyle w:val="17"/>
        </w:rPr>
      </w:pPr>
    </w:p>
    <w:p>
      <w:pPr>
        <w:pStyle w:val="12"/>
        <w:shd w:val="clear" w:color="auto" w:fill="F5F5F5"/>
        <w:wordWrap w:val="0"/>
        <w:spacing w:after="150"/>
        <w:ind w:left="720"/>
        <w:rPr>
          <w:rStyle w:val="17"/>
          <w:b/>
          <w:bCs/>
        </w:rPr>
      </w:pPr>
    </w:p>
    <w:p>
      <w:pPr>
        <w:pStyle w:val="13"/>
        <w:numPr>
          <w:ilvl w:val="0"/>
          <w:numId w:val="5"/>
        </w:numPr>
        <w:spacing w:before="0" w:beforeAutospacing="0" w:after="150" w:afterAutospacing="0"/>
        <w:ind w:left="360"/>
        <w:rPr>
          <w:rFonts w:ascii="&amp;apos" w:hAnsi="&amp;apos"/>
          <w:color w:val="000000"/>
          <w:sz w:val="21"/>
          <w:szCs w:val="21"/>
        </w:rPr>
      </w:pPr>
      <w:r>
        <w:rPr>
          <w:rFonts w:ascii="&amp;apos" w:hAnsi="&amp;apos"/>
          <w:color w:val="000000"/>
          <w:sz w:val="21"/>
          <w:szCs w:val="21"/>
        </w:rPr>
        <w:t>创建完成后， 对应可以看到如下目录。</w:t>
      </w:r>
    </w:p>
    <w:p>
      <w:pPr>
        <w:pStyle w:val="13"/>
        <w:spacing w:before="0" w:beforeAutospacing="0" w:after="150" w:afterAutospacing="0"/>
        <w:ind w:left="36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76" o:spid="_x0000_s1055" type="#_x0000_t75" style="height:465.75pt;width:353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 w:line="360" w:lineRule="auto"/>
        <w:ind w:firstLine="1785"/>
        <w:jc w:val="center"/>
        <w:rPr>
          <w:rStyle w:val="17"/>
          <w:color w:val="000000"/>
          <w:sz w:val="21"/>
          <w:szCs w:val="21"/>
        </w:rPr>
      </w:pPr>
      <w:r>
        <w:rPr>
          <w:rStyle w:val="17"/>
          <w:rFonts w:hint="eastAsia" w:cs="Times New Roman"/>
          <w:color w:val="000000"/>
          <w:sz w:val="21"/>
          <w:szCs w:val="21"/>
        </w:rPr>
        <w:t>图1a-</w:t>
      </w:r>
      <w:r>
        <w:rPr>
          <w:rFonts w:hint="eastAsia" w:cs="Times New Roman"/>
          <w:color w:val="000000"/>
          <w:sz w:val="21"/>
          <w:szCs w:val="21"/>
        </w:rPr>
        <w:t>30</w:t>
      </w:r>
      <w:r>
        <w:rPr>
          <w:rStyle w:val="17"/>
          <w:rFonts w:hint="eastAsia" w:cs="Times New Roman"/>
          <w:color w:val="000000"/>
          <w:sz w:val="21"/>
          <w:szCs w:val="21"/>
        </w:rPr>
        <w:t xml:space="preserve"> 新建项目</w:t>
      </w: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2.2. 依赖库导入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很多时候我们在进行android开发的时候，恰当的使用插件能让我们app应用如虎添翼，并且避免重复制造轮子。那么在Eclipse与IDEA里，2者引入依赖库的方式是大同小异的，不过IDEA提供了更为方便的一些特性。本案例中我们用android-support-v4.jar为例，分别介绍它们的导入方式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2.2.1</w:t>
      </w:r>
      <w:r>
        <w:rPr>
          <w:rFonts w:hint="eastAsia" w:ascii="inherit" w:hAnsi="inherit"/>
          <w:color w:val="000000"/>
          <w:sz w:val="21"/>
          <w:szCs w:val="21"/>
        </w:rPr>
        <w:t>.</w:t>
      </w:r>
      <w:r>
        <w:rPr>
          <w:rFonts w:ascii="inherit" w:hAnsi="inherit"/>
          <w:color w:val="000000"/>
          <w:sz w:val="21"/>
          <w:szCs w:val="21"/>
        </w:rPr>
        <w:t xml:space="preserve"> Eclipse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一般情况下，我们都是在项目目录下的libs文件夹里放置依赖库，如下图所示。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75" o:spid="_x0000_s1056" type="#_x0000_t75" style="height:192pt;width:26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图1a-31</w:t>
      </w:r>
      <w:r>
        <w:rPr>
          <w:color w:val="000000"/>
          <w:sz w:val="21"/>
          <w:szCs w:val="21"/>
        </w:rPr>
        <w:t xml:space="preserve"> 导入依赖库</w:t>
      </w: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color w:val="000000"/>
          <w:sz w:val="21"/>
          <w:szCs w:val="21"/>
        </w:rPr>
        <w:t>然后【右击】-&gt; 【Build Path】-&gt; 【Add to Build Path】就能够成功得把所选择的依赖库导入项目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98" o:spid="_x0000_s1057" type="#_x0000_t75" style="height:367.5pt;width:416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图1a-32</w:t>
      </w:r>
      <w:r>
        <w:rPr>
          <w:color w:val="000000"/>
          <w:sz w:val="21"/>
          <w:szCs w:val="21"/>
        </w:rPr>
        <w:t xml:space="preserve"> 操作演示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color w:val="000000"/>
          <w:sz w:val="21"/>
          <w:szCs w:val="21"/>
        </w:rPr>
        <w:t>此时打开项目目录，可以看到对应得添加了Jar。</w:t>
      </w: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73" o:spid="_x0000_s1058" type="#_x0000_t75" style="height:309pt;width:41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图1a-33</w:t>
      </w:r>
      <w:r>
        <w:rPr>
          <w:color w:val="000000"/>
          <w:sz w:val="21"/>
          <w:szCs w:val="21"/>
        </w:rPr>
        <w:t xml:space="preserve"> 导入成功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2.2.2. IntelliJ IDEA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与Eclipse类似，IDEA也可以直接右击进行导入依赖库。具体操作如下：</w:t>
      </w:r>
    </w:p>
    <w:p>
      <w:pPr>
        <w:pStyle w:val="13"/>
        <w:spacing w:before="0" w:beforeAutospacing="0" w:after="150" w:afterAutospacing="0" w:line="36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【右击】-&gt;【Add as Library】</w:t>
      </w:r>
    </w:p>
    <w:p>
      <w:pPr>
        <w:pStyle w:val="13"/>
        <w:spacing w:before="0" w:beforeAutospacing="0" w:after="150" w:afterAutospacing="0" w:line="360" w:lineRule="auto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72" o:spid="_x0000_s1059" type="#_x0000_t75" style="height:339.75pt;width:33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图1a-34</w:t>
      </w:r>
      <w:r>
        <w:rPr>
          <w:color w:val="000000"/>
          <w:sz w:val="21"/>
          <w:szCs w:val="21"/>
        </w:rPr>
        <w:t xml:space="preserve"> 导入依赖库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在弹出的窗口里，可以该依赖库的使用范围，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Global Library</w:t>
      </w:r>
      <w:r>
        <w:rPr>
          <w:color w:val="000000"/>
          <w:sz w:val="21"/>
          <w:szCs w:val="21"/>
        </w:rPr>
        <w:t xml:space="preserve">, 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Project Library</w:t>
      </w:r>
      <w:r>
        <w:rPr>
          <w:color w:val="000000"/>
          <w:sz w:val="21"/>
          <w:szCs w:val="21"/>
        </w:rPr>
        <w:t xml:space="preserve">, 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Module Library</w:t>
      </w:r>
      <w:r>
        <w:rPr>
          <w:color w:val="000000"/>
          <w:sz w:val="21"/>
          <w:szCs w:val="21"/>
        </w:rPr>
        <w:t>。从字面上就能够理解到使用范围分别为全局，工作目录，以及项目目录。这个功能是非常实用的，一些常用的依赖库可以更方便地管理起来，不用每次都去复制粘贴一遍。</w:t>
      </w:r>
      <w:r>
        <w:rPr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</w:rPr>
        <w:t xml:space="preserve">    </w:t>
      </w:r>
      <w:r>
        <w:rPr>
          <w:color w:val="000000"/>
          <w:sz w:val="21"/>
          <w:szCs w:val="21"/>
        </w:rPr>
        <w:t>在进入Project Structure目录后就能在对应的Global Libraries对已经被添加的依赖库进行导入，如下图。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 w:ascii="&amp;apos" w:hAnsi="&amp;apos"/>
          <w:color w:val="000000"/>
          <w:sz w:val="27"/>
          <w:szCs w:val="27"/>
        </w:rPr>
        <w:t xml:space="preserve">        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54" o:spid="_x0000_s1060" type="#_x0000_t75" style="height:192.75pt;width:210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 w:ascii="&amp;apos" w:hAnsi="&amp;apos"/>
          <w:color w:val="000000"/>
          <w:sz w:val="27"/>
          <w:szCs w:val="27"/>
        </w:rPr>
        <w:t xml:space="preserve">                    </w:t>
      </w:r>
      <w:r>
        <w:rPr>
          <w:rFonts w:hint="eastAsia"/>
          <w:color w:val="000000"/>
          <w:sz w:val="21"/>
          <w:szCs w:val="21"/>
        </w:rPr>
        <w:t>图1a-35</w:t>
      </w:r>
      <w:r>
        <w:rPr>
          <w:color w:val="000000"/>
          <w:sz w:val="21"/>
          <w:szCs w:val="21"/>
        </w:rPr>
        <w:t xml:space="preserve"> Global Library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 w:line="360" w:lineRule="auto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color w:val="000000"/>
          <w:sz w:val="21"/>
          <w:szCs w:val="21"/>
        </w:rPr>
        <w:t>对应地，添加成功后，在Project Structure里会看到相关的依赖库。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55" o:spid="_x0000_s1061" type="#_x0000_t75" style="height:381pt;width:41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图1a-36</w:t>
      </w:r>
      <w:r>
        <w:rPr>
          <w:color w:val="000000"/>
          <w:sz w:val="21"/>
          <w:szCs w:val="21"/>
        </w:rPr>
        <w:t xml:space="preserve"> 导入成功</w:t>
      </w: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2.3. 版本控制的使用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Git是一个免费的、分布式的版本控制工具，或是一个强调了速度快的源代码管理工具。每一个Git的工作目录都是一个完全独立的代码库，并拥有完整的历史记录和版本追踪能力，不依赖于网络和中心服务器。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t xml:space="preserve">    Eclipse自身是不带版本控制功能的，所以它通过插件的形式来使用这方面的功能，其中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egit</w:t>
      </w:r>
      <w:r>
        <w:rPr>
          <w:color w:val="000000"/>
          <w:sz w:val="21"/>
          <w:szCs w:val="21"/>
        </w:rPr>
        <w:t>为较为流行的Git插件。而IDEA则自带了版本控制的功能, 包括git, svn等。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2.3.1. Eclipse</w:t>
      </w:r>
    </w:p>
    <w:p>
      <w:pPr>
        <w:pStyle w:val="13"/>
        <w:spacing w:before="0" w:beforeAutospacing="0" w:after="150" w:afterAutospacing="0" w:line="360" w:lineRule="auto"/>
        <w:ind w:firstLine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在本次案例中，我们通过演示使用EGit(Eclipse Git Plugin)获取Android源代码来让大家了解在Eclipse使用Git的情况。</w:t>
      </w:r>
    </w:p>
    <w:p>
      <w:pPr>
        <w:pStyle w:val="13"/>
        <w:spacing w:before="0" w:beforeAutospacing="0" w:after="150" w:afterAutospacing="0" w:line="360" w:lineRule="auto"/>
        <w:ind w:left="360"/>
        <w:rPr>
          <w:rFonts w:ascii="&amp;apos" w:hAnsi="&amp;apos"/>
          <w:color w:val="000000"/>
          <w:sz w:val="27"/>
          <w:szCs w:val="27"/>
          <w:highlight w:val="yellow"/>
        </w:rPr>
      </w:pPr>
      <w:r>
        <w:rPr>
          <w:color w:val="000000"/>
          <w:sz w:val="22"/>
          <w:szCs w:val="22"/>
        </w:rPr>
        <w:t>导入Git repository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t>在Eclipse中选择 File -&gt; Import... 打开Import对话框,在里面选择</w:t>
      </w:r>
      <w:r>
        <w:rPr>
          <w:rFonts w:hint="eastAsia"/>
          <w:color w:val="000000"/>
          <w:sz w:val="21"/>
          <w:szCs w:val="21"/>
        </w:rPr>
        <w:t>Projects from Git</w:t>
      </w:r>
      <w:r>
        <w:rPr>
          <w:color w:val="000000"/>
          <w:sz w:val="21"/>
          <w:szCs w:val="21"/>
        </w:rPr>
        <w:t>选项.</w:t>
      </w:r>
    </w:p>
    <w:p>
      <w:pPr>
        <w:pStyle w:val="13"/>
        <w:spacing w:before="0" w:beforeAutospacing="0" w:after="150" w:afterAutospacing="0" w:line="360" w:lineRule="auto"/>
        <w:ind w:left="72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69" o:spid="_x0000_s1062" type="#_x0000_t75" style="height:417pt;width:393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图1a-37</w:t>
      </w:r>
      <w:r>
        <w:rPr>
          <w:color w:val="000000"/>
          <w:sz w:val="21"/>
          <w:szCs w:val="21"/>
        </w:rPr>
        <w:t>选择</w:t>
      </w:r>
      <w:r>
        <w:rPr>
          <w:rFonts w:hint="eastAsia"/>
          <w:color w:val="000000"/>
          <w:sz w:val="21"/>
          <w:szCs w:val="21"/>
        </w:rPr>
        <w:t>Projects from Git</w:t>
      </w:r>
    </w:p>
    <w:p>
      <w:pPr>
        <w:pStyle w:val="13"/>
        <w:spacing w:before="0" w:beforeAutospacing="0" w:after="150" w:afterAutospacing="0" w:line="360" w:lineRule="auto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点击Next, 在Git URI中输入地址。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70" o:spid="_x0000_s1063" type="#_x0000_t75" style="height:417.75pt;width:390.75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3</w:t>
      </w:r>
      <w:r>
        <w:rPr>
          <w:rFonts w:hint="eastAsia"/>
          <w:color w:val="000000"/>
          <w:sz w:val="21"/>
          <w:szCs w:val="21"/>
        </w:rPr>
        <w:t>8</w:t>
      </w:r>
      <w:r>
        <w:rPr>
          <w:color w:val="000000"/>
          <w:sz w:val="21"/>
          <w:szCs w:val="21"/>
        </w:rPr>
        <w:t xml:space="preserve"> 填入信息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color w:val="000000"/>
          <w:sz w:val="21"/>
          <w:szCs w:val="21"/>
        </w:rPr>
        <w:t>点击Next,选择要clone的分支.</w:t>
      </w: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71" o:spid="_x0000_s1064" type="#_x0000_t75" style="height:416.25pt;width:390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color w:val="000000"/>
          <w:sz w:val="21"/>
          <w:szCs w:val="21"/>
        </w:rPr>
        <w:t>3</w:t>
      </w:r>
      <w:r>
        <w:rPr>
          <w:rFonts w:hint="eastAsia"/>
          <w:color w:val="000000"/>
          <w:sz w:val="21"/>
          <w:szCs w:val="21"/>
        </w:rPr>
        <w:t>9</w:t>
      </w:r>
      <w:r>
        <w:rPr>
          <w:color w:val="000000"/>
          <w:sz w:val="21"/>
          <w:szCs w:val="21"/>
        </w:rPr>
        <w:t xml:space="preserve"> 选择分支</w:t>
      </w: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ind w:firstLine="420" w:firstLine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点击Finish.导入完成后,项目</w:t>
      </w:r>
      <w:r>
        <w:rPr>
          <w:rFonts w:hint="eastAsia"/>
          <w:color w:val="000000"/>
          <w:sz w:val="21"/>
          <w:szCs w:val="21"/>
        </w:rPr>
        <w:t>既出现</w:t>
      </w:r>
      <w:r>
        <w:rPr>
          <w:color w:val="000000"/>
          <w:sz w:val="21"/>
          <w:szCs w:val="21"/>
        </w:rPr>
        <w:t>Eclipse中,你可以在你选择的目录中查看到clone的内容。</w:t>
      </w:r>
      <w:r>
        <w:rPr>
          <w:rFonts w:hint="eastAsia"/>
          <w:color w:val="000000"/>
          <w:sz w:val="21"/>
          <w:szCs w:val="21"/>
        </w:rPr>
        <w:t>（在旧的版本中，项目并不会出现在Eclipse中，需要手动导入）</w:t>
      </w:r>
    </w:p>
    <w:p>
      <w:pPr>
        <w:pStyle w:val="13"/>
        <w:spacing w:before="0" w:beforeAutospacing="0" w:after="150" w:afterAutospacing="0"/>
        <w:ind w:firstLine="420" w:firstLineChars="200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 w:line="360" w:lineRule="auto"/>
        <w:ind w:firstLine="135" w:firstLineChars="50"/>
        <w:rPr>
          <w:rFonts w:ascii="&amp;apos" w:hAnsi="&amp;apos"/>
          <w:color w:val="000000"/>
          <w:sz w:val="27"/>
          <w:szCs w:val="27"/>
        </w:rPr>
      </w:pP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2.3.2. IntelliJ IDEA</w:t>
      </w:r>
    </w:p>
    <w:p>
      <w:pPr>
        <w:pStyle w:val="13"/>
        <w:spacing w:before="0" w:beforeAutospacing="0" w:after="150" w:afterAutospacing="0" w:line="240" w:lineRule="auto"/>
        <w:ind w:firstLine="420" w:firstLineChars="200"/>
        <w:jc w:val="left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由于IDEA自身就集成了Git的功能，所以其易用性，体验各方面都会比Eclipse好很多</w:t>
      </w:r>
      <w:r>
        <w:rPr>
          <w:rFonts w:hint="eastAsia"/>
          <w:color w:val="000000"/>
          <w:sz w:val="21"/>
          <w:szCs w:val="21"/>
          <w:lang w:eastAsia="zh-CN"/>
        </w:rPr>
        <w:t>，下面简单介绍一下利用</w:t>
      </w:r>
      <w:r>
        <w:rPr>
          <w:rFonts w:hint="eastAsia"/>
          <w:color w:val="000000"/>
          <w:sz w:val="21"/>
          <w:szCs w:val="21"/>
          <w:lang w:val="en-US" w:eastAsia="zh-CN"/>
        </w:rPr>
        <w:t>IntelliJ使用代码版本控制（Git）的操作过程（此部分作为初学者不做必须要求，但使用git是成熟程序员必备的技能。）</w:t>
      </w:r>
    </w:p>
    <w:p>
      <w:pPr>
        <w:pStyle w:val="13"/>
        <w:spacing w:before="0" w:beforeAutospacing="0" w:after="150" w:afterAutospacing="0"/>
        <w:ind w:firstLine="420"/>
        <w:jc w:val="center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ind w:firstLine="420" w:firstLineChars="200"/>
        <w:jc w:val="left"/>
        <w:rPr>
          <w:rFonts w:hint="eastAsia"/>
          <w:color w:val="000000"/>
          <w:sz w:val="21"/>
          <w:szCs w:val="21"/>
          <w:lang w:eastAsia="zh-CN"/>
        </w:rPr>
      </w:pPr>
      <w:r>
        <w:rPr>
          <w:rFonts w:hint="default"/>
          <w:color w:val="000000"/>
          <w:sz w:val="21"/>
          <w:szCs w:val="21"/>
        </w:rPr>
        <w:t>首先</w:t>
      </w:r>
      <w:r>
        <w:rPr>
          <w:rFonts w:hint="eastAsia"/>
          <w:color w:val="000000"/>
          <w:sz w:val="21"/>
          <w:szCs w:val="21"/>
          <w:lang w:eastAsia="zh-CN"/>
        </w:rPr>
        <w:t>，</w:t>
      </w:r>
      <w:r>
        <w:rPr>
          <w:rFonts w:hint="default"/>
          <w:color w:val="000000"/>
          <w:sz w:val="21"/>
          <w:szCs w:val="21"/>
        </w:rPr>
        <w:t>判断是否</w:t>
      </w:r>
      <w:r>
        <w:rPr>
          <w:rFonts w:hint="eastAsia"/>
          <w:color w:val="000000"/>
          <w:sz w:val="21"/>
          <w:szCs w:val="21"/>
          <w:lang w:eastAsia="zh-CN"/>
        </w:rPr>
        <w:t>成功</w:t>
      </w:r>
      <w:r>
        <w:rPr>
          <w:rFonts w:hint="default"/>
          <w:color w:val="000000"/>
          <w:sz w:val="21"/>
          <w:szCs w:val="21"/>
        </w:rPr>
        <w:t>连接上了git</w:t>
      </w:r>
      <w:r>
        <w:rPr>
          <w:rFonts w:hint="eastAsia"/>
          <w:color w:val="000000"/>
          <w:sz w:val="21"/>
          <w:szCs w:val="21"/>
          <w:lang w:eastAsia="zh-CN"/>
        </w:rPr>
        <w:t>服务器（前提是你需要预先申请好</w:t>
      </w:r>
      <w:ins w:id="0" w:author="andy" w:date="2015-04-01T15:17:44Z">
        <w:r>
          <w:rPr>
            <w:rFonts w:hint="eastAsia"/>
            <w:color w:val="000000"/>
            <w:sz w:val="21"/>
            <w:szCs w:val="21"/>
            <w:lang w:eastAsia="zh-CN"/>
          </w:rPr>
          <w:t>帐号</w:t>
        </w:r>
      </w:ins>
      <w:r>
        <w:rPr>
          <w:rFonts w:hint="eastAsia"/>
          <w:color w:val="000000"/>
          <w:sz w:val="21"/>
          <w:szCs w:val="21"/>
          <w:lang w:eastAsia="zh-CN"/>
        </w:rPr>
        <w:t>）</w:t>
      </w:r>
      <w:r>
        <w:rPr>
          <w:rFonts w:hint="default"/>
          <w:color w:val="000000"/>
          <w:sz w:val="21"/>
          <w:szCs w:val="21"/>
        </w:rPr>
        <w:t>，点击</w:t>
      </w:r>
      <w:r>
        <w:rPr>
          <w:rFonts w:hint="eastAsia"/>
          <w:color w:val="000000"/>
          <w:sz w:val="21"/>
          <w:szCs w:val="21"/>
          <w:lang w:eastAsia="zh-CN"/>
        </w:rPr>
        <w:t>【</w:t>
      </w:r>
      <w:r>
        <w:rPr>
          <w:rFonts w:hint="eastAsia"/>
          <w:color w:val="000000"/>
          <w:sz w:val="21"/>
          <w:szCs w:val="21"/>
          <w:lang w:val="en-US" w:eastAsia="zh-CN"/>
        </w:rPr>
        <w:t>file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>
        <w:rPr>
          <w:rFonts w:hint="default"/>
          <w:color w:val="000000"/>
          <w:sz w:val="21"/>
          <w:szCs w:val="21"/>
        </w:rPr>
        <w:t>-&gt;</w:t>
      </w:r>
      <w:r>
        <w:rPr>
          <w:rFonts w:hint="eastAsia"/>
          <w:color w:val="000000"/>
          <w:sz w:val="21"/>
          <w:szCs w:val="21"/>
          <w:lang w:eastAsia="zh-CN"/>
        </w:rPr>
        <w:t>【</w:t>
      </w:r>
      <w:r>
        <w:rPr>
          <w:rFonts w:hint="default"/>
          <w:color w:val="000000"/>
          <w:sz w:val="21"/>
          <w:szCs w:val="21"/>
        </w:rPr>
        <w:t>Setting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>
        <w:rPr>
          <w:rFonts w:hint="default"/>
          <w:color w:val="000000"/>
          <w:sz w:val="21"/>
          <w:szCs w:val="21"/>
        </w:rPr>
        <w:t>-&gt;</w:t>
      </w:r>
      <w:r>
        <w:rPr>
          <w:rFonts w:hint="eastAsia"/>
          <w:color w:val="000000"/>
          <w:sz w:val="21"/>
          <w:szCs w:val="21"/>
          <w:lang w:eastAsia="zh-CN"/>
        </w:rPr>
        <w:t>【</w:t>
      </w:r>
      <w:r>
        <w:rPr>
          <w:rFonts w:hint="default"/>
          <w:color w:val="000000"/>
          <w:sz w:val="21"/>
          <w:szCs w:val="21"/>
        </w:rPr>
        <w:t>Version Control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>
        <w:rPr>
          <w:rFonts w:hint="default"/>
          <w:color w:val="000000"/>
          <w:sz w:val="21"/>
          <w:szCs w:val="21"/>
        </w:rPr>
        <w:t>-&gt;</w:t>
      </w:r>
      <w:r>
        <w:rPr>
          <w:rFonts w:hint="eastAsia"/>
          <w:color w:val="000000"/>
          <w:sz w:val="21"/>
          <w:szCs w:val="21"/>
          <w:lang w:eastAsia="zh-CN"/>
        </w:rPr>
        <w:t>【</w:t>
      </w:r>
      <w:r>
        <w:rPr>
          <w:rFonts w:hint="default"/>
          <w:color w:val="000000"/>
          <w:sz w:val="21"/>
          <w:szCs w:val="21"/>
        </w:rPr>
        <w:t>Git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>
        <w:rPr>
          <w:rFonts w:hint="default"/>
          <w:color w:val="000000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  <w:lang w:eastAsia="zh-CN"/>
        </w:rPr>
        <w:t>选择</w:t>
      </w:r>
      <w:r>
        <w:rPr>
          <w:rFonts w:hint="default"/>
          <w:color w:val="000000"/>
          <w:sz w:val="21"/>
          <w:szCs w:val="21"/>
        </w:rPr>
        <w:t>右上角的Test，</w:t>
      </w:r>
      <w:r>
        <w:rPr>
          <w:rFonts w:hint="eastAsia"/>
          <w:color w:val="000000"/>
          <w:sz w:val="21"/>
          <w:szCs w:val="21"/>
          <w:lang w:eastAsia="zh-CN"/>
        </w:rPr>
        <w:t>如图中高亮所示。</w:t>
      </w:r>
      <w:r>
        <w:rPr>
          <w:rFonts w:hint="default"/>
          <w:color w:val="000000"/>
          <w:sz w:val="21"/>
          <w:szCs w:val="21"/>
        </w:rPr>
        <w:t>如果</w:t>
      </w:r>
      <w:r>
        <w:rPr>
          <w:rFonts w:hint="eastAsia"/>
          <w:color w:val="000000"/>
          <w:sz w:val="21"/>
          <w:szCs w:val="21"/>
          <w:lang w:eastAsia="zh-CN"/>
        </w:rPr>
        <w:t>成功</w:t>
      </w:r>
      <w:r>
        <w:rPr>
          <w:rFonts w:hint="default"/>
          <w:color w:val="000000"/>
          <w:sz w:val="21"/>
          <w:szCs w:val="21"/>
        </w:rPr>
        <w:t>连接上了Git，就会显示Successfully，如图1a-40所示</w:t>
      </w:r>
      <w:r>
        <w:rPr>
          <w:rFonts w:hint="eastAsia"/>
          <w:color w:val="000000"/>
          <w:sz w:val="21"/>
          <w:szCs w:val="21"/>
          <w:lang w:eastAsia="zh-CN"/>
        </w:rPr>
        <w:t>。</w:t>
      </w:r>
    </w:p>
    <w:p>
      <w:pPr>
        <w:pStyle w:val="13"/>
        <w:spacing w:before="0" w:beforeAutospacing="0" w:after="150" w:afterAutospacing="0"/>
        <w:ind w:firstLine="420" w:firstLineChars="200"/>
        <w:jc w:val="left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  <w:lang w:eastAsia="zh-CN"/>
        </w:rPr>
        <w:t>【其他方法】新版本</w:t>
      </w:r>
      <w:r>
        <w:rPr>
          <w:rFonts w:hint="eastAsia"/>
          <w:color w:val="000000"/>
          <w:sz w:val="21"/>
          <w:szCs w:val="21"/>
          <w:lang w:val="en-US" w:eastAsia="zh-CN"/>
        </w:rPr>
        <w:t>IntelliJ可以在【VCS】下的</w:t>
      </w:r>
      <w:r>
        <w:rPr>
          <w:color w:val="000000"/>
          <w:sz w:val="21"/>
          <w:szCs w:val="21"/>
        </w:rPr>
        <w:t>【Checkout from Version control】-&gt; 【Git】</w:t>
      </w:r>
      <w:r>
        <w:rPr>
          <w:rFonts w:hint="eastAsia"/>
          <w:color w:val="000000"/>
          <w:sz w:val="21"/>
          <w:szCs w:val="21"/>
          <w:lang w:eastAsia="zh-CN"/>
        </w:rPr>
        <w:t>找到</w:t>
      </w:r>
      <w:r>
        <w:rPr>
          <w:rFonts w:hint="eastAsia"/>
          <w:color w:val="000000"/>
          <w:sz w:val="21"/>
          <w:szCs w:val="21"/>
          <w:lang w:val="en-US" w:eastAsia="zh-CN"/>
        </w:rPr>
        <w:t>Test选项。</w:t>
      </w: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-SA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-SA"/>
        </w:rPr>
        <w:pict>
          <v:shape id="图片 62" o:spid="_x0000_s1065" type="#_x0000_t75" style="height:294.55pt;width:415.2pt;rotation:0f;" o:ole="f" fillcolor="#FFFFFF" filled="f" o:preferrelative="t" stroked="f" coordorigin="0,0" coordsize="21600,21600">
            <v:fill on="f" color2="#FFFFFF" focus="0%"/>
            <v:imagedata gain="65536f" blacklevel="0f" gamma="0" o:title="捕获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-SA"/>
        </w:rPr>
      </w:pPr>
    </w:p>
    <w:p>
      <w:pPr>
        <w:pStyle w:val="13"/>
        <w:spacing w:before="0" w:beforeAutospacing="0" w:after="150" w:afterAutospacing="0"/>
        <w:ind w:firstLine="0"/>
        <w:jc w:val="center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图1a-40 测试是否连上git</w:t>
      </w:r>
    </w:p>
    <w:p>
      <w:pPr>
        <w:pStyle w:val="13"/>
        <w:spacing w:before="0" w:beforeAutospacing="0" w:after="150" w:afterAutospacing="0" w:line="240" w:lineRule="auto"/>
        <w:ind w:firstLine="420" w:firstLineChars="200"/>
        <w:jc w:val="left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 w:line="240" w:lineRule="auto"/>
        <w:ind w:left="420" w:firstLine="420" w:firstLineChars="200"/>
        <w:jc w:val="center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  <w:rPrChange w:id="1" w:author="andy" w:date="2015-04-01T15:17:16Z">
            <w:rPr>
              <w:rFonts w:hint="eastAsia"/>
              <w:color w:val="000000"/>
              <w:sz w:val="21"/>
              <w:szCs w:val="21"/>
            </w:rPr>
          </w:rPrChange>
        </w:rPr>
        <w:t>连接成功</w:t>
      </w:r>
      <w:r>
        <w:rPr>
          <w:rFonts w:hint="eastAsia"/>
          <w:color w:val="000000"/>
          <w:sz w:val="21"/>
          <w:szCs w:val="21"/>
          <w:lang w:eastAsia="zh-CN"/>
          <w:rPrChange w:id="2" w:author="andy" w:date="2015-04-01T15:18:34Z">
            <w:rPr>
              <w:rFonts w:hint="default"/>
              <w:color w:val="000000"/>
              <w:sz w:val="21"/>
              <w:szCs w:val="21"/>
              <w:lang w:eastAsia="zh-CN"/>
            </w:rPr>
          </w:rPrChange>
        </w:rPr>
        <w:t>后</w:t>
      </w:r>
      <w:bookmarkStart w:id="0" w:name="_GoBack"/>
      <w:bookmarkEnd w:id="0"/>
      <w:r>
        <w:rPr>
          <w:rFonts w:hint="eastAsia"/>
          <w:color w:val="000000"/>
          <w:sz w:val="21"/>
          <w:szCs w:val="21"/>
          <w:rPrChange w:id="3" w:author="andy" w:date="2015-04-01T15:17:16Z">
            <w:rPr>
              <w:rFonts w:hint="eastAsia"/>
              <w:color w:val="000000"/>
              <w:sz w:val="21"/>
              <w:szCs w:val="21"/>
            </w:rPr>
          </w:rPrChange>
        </w:rPr>
        <w:t>，</w:t>
      </w:r>
      <w:r>
        <w:rPr>
          <w:rFonts w:hint="eastAsia"/>
          <w:color w:val="000000"/>
          <w:sz w:val="21"/>
          <w:szCs w:val="21"/>
          <w:lang w:eastAsia="zh-CN"/>
          <w:rPrChange w:id="4" w:author="andy" w:date="2015-04-01T15:18:34Z">
            <w:rPr>
              <w:rFonts w:hint="default"/>
              <w:color w:val="000000"/>
              <w:sz w:val="21"/>
              <w:szCs w:val="21"/>
              <w:lang w:eastAsia="zh-CN"/>
            </w:rPr>
          </w:rPrChange>
        </w:rPr>
        <w:t>接下来需要实现</w:t>
      </w:r>
      <w:r>
        <w:rPr>
          <w:rFonts w:hint="eastAsia"/>
          <w:color w:val="000000"/>
          <w:sz w:val="21"/>
          <w:szCs w:val="21"/>
          <w:rPrChange w:id="5" w:author="andy" w:date="2015-04-01T15:17:16Z">
            <w:rPr>
              <w:color w:val="000000"/>
              <w:sz w:val="21"/>
              <w:szCs w:val="21"/>
            </w:rPr>
          </w:rPrChange>
        </w:rPr>
        <w:t>Clone项目的操作</w:t>
      </w:r>
      <w:r>
        <w:rPr>
          <w:rFonts w:hint="eastAsia"/>
          <w:color w:val="000000"/>
          <w:sz w:val="21"/>
          <w:szCs w:val="21"/>
          <w:rPrChange w:id="6" w:author="andy" w:date="2015-04-01T15:17:16Z">
            <w:rPr>
              <w:color w:val="000000"/>
              <w:sz w:val="21"/>
              <w:szCs w:val="21"/>
            </w:rPr>
          </w:rPrChange>
        </w:rPr>
        <w:t>，在IDEA只需</w:t>
      </w:r>
      <w:ins w:id="7" w:author="andy" w:date="2015-04-01T15:18:23Z">
        <w:r>
          <w:rPr>
            <w:rFonts w:hint="default"/>
            <w:color w:val="000000"/>
            <w:sz w:val="21"/>
            <w:szCs w:val="21"/>
            <w:lang w:eastAsia="zh-CN"/>
            <w:rPrChange w:id="8" w:author="andy" w:date="2015-04-01T15:18:34Z">
              <w:rPr>
                <w:rFonts w:hint="eastAsia"/>
                <w:color w:val="000000"/>
                <w:sz w:val="21"/>
                <w:szCs w:val="21"/>
                <w:lang w:eastAsia="zh-CN"/>
              </w:rPr>
            </w:rPrChange>
          </w:rPr>
          <w:t>选择</w:t>
        </w:r>
      </w:ins>
      <w:r>
        <w:rPr>
          <w:rFonts w:hint="eastAsia"/>
          <w:color w:val="000000"/>
          <w:sz w:val="21"/>
          <w:szCs w:val="21"/>
          <w:rPrChange w:id="9" w:author="andy" w:date="2015-04-01T15:17:16Z">
            <w:rPr>
              <w:color w:val="000000"/>
              <w:sz w:val="21"/>
              <w:szCs w:val="21"/>
            </w:rPr>
          </w:rPrChange>
        </w:rPr>
        <w:t>：【VCS】-&gt; 【Checkout from Version control】-&gt; 【Git】</w:t>
      </w:r>
      <w:r>
        <w:rPr>
          <w:color w:val="000000"/>
          <w:sz w:val="21"/>
          <w:szCs w:val="21"/>
        </w:rPr>
        <w:br/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-SA"/>
        </w:rPr>
        <w:pict>
          <v:shape id="图片 56" o:spid="_x0000_s1066" type="#_x0000_t75" style="height:299.25pt;width:376.5pt;rotation:0f;" o:ole="f" fillcolor="#FFFFFF" filled="f" o:preferrelative="t" stroked="f" coordorigin="0,0" coordsize="21600,21600">
            <v:fill on="f" color2="#FFFFFF" focus="0%"/>
            <v:imagedata gain="65536f" blacklevel="0f" gamma="0" o:title="图片1" r:id="rId4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 w:ascii="Times New Roman" w:hAnsi="Times New Roman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</w:rPr>
        <w:t>图1a-4</w:t>
      </w:r>
      <w:r>
        <w:rPr>
          <w:rFonts w:hint="eastAsia"/>
          <w:color w:val="000000"/>
          <w:sz w:val="21"/>
          <w:szCs w:val="21"/>
          <w:lang w:val="en-US" w:eastAsia="zh-CN"/>
        </w:rPr>
        <w:t>1</w:t>
      </w:r>
      <w:r>
        <w:rPr>
          <w:color w:val="000000"/>
          <w:sz w:val="21"/>
          <w:szCs w:val="21"/>
        </w:rPr>
        <w:t xml:space="preserve"> 准备Clone Git项目</w:t>
      </w:r>
    </w:p>
    <w:p>
      <w:pPr>
        <w:pStyle w:val="13"/>
        <w:spacing w:before="0" w:beforeAutospacing="0" w:after="150" w:afterAutospacing="0" w:line="360" w:lineRule="auto"/>
        <w:jc w:val="center"/>
        <w:rPr>
          <w:rFonts w:ascii="&amp;apos" w:hAnsi="&amp;apos"/>
          <w:color w:val="000000"/>
          <w:sz w:val="27"/>
          <w:szCs w:val="27"/>
        </w:rPr>
      </w:pPr>
    </w:p>
    <w:p>
      <w:pPr>
        <w:pStyle w:val="13"/>
        <w:spacing w:before="0" w:beforeAutospacing="0" w:after="150" w:afterAutospacing="0"/>
        <w:ind w:firstLine="420"/>
        <w:jc w:val="center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然后在下图中的Vcs Repository URL填入地址即可，对应Dictory Name会自动生成。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Picture 43" o:spid="_x0000_s1067" type="#_x0000_t75" style="height:196.5pt;width:373.5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图1a-42</w:t>
      </w:r>
      <w:r>
        <w:rPr>
          <w:color w:val="000000"/>
          <w:sz w:val="21"/>
          <w:szCs w:val="21"/>
        </w:rPr>
        <w:t xml:space="preserve"> 输入url</w:t>
      </w:r>
    </w:p>
    <w:p>
      <w:pPr>
        <w:pStyle w:val="13"/>
        <w:spacing w:before="0" w:beforeAutospacing="0" w:after="150" w:afterAutospacing="0"/>
        <w:ind w:firstLine="420"/>
        <w:jc w:val="both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ind w:firstLine="42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在修改项目之后需要上传新的项目文件至git，可以在</w:t>
      </w:r>
      <w:r>
        <w:rPr>
          <w:rFonts w:hint="eastAsia"/>
          <w:color w:val="000000"/>
          <w:sz w:val="21"/>
          <w:szCs w:val="21"/>
          <w:lang w:eastAsia="zh-CN"/>
        </w:rPr>
        <w:t>【</w:t>
      </w:r>
      <w:r>
        <w:rPr>
          <w:rFonts w:hint="eastAsia"/>
          <w:color w:val="000000"/>
          <w:sz w:val="21"/>
          <w:szCs w:val="21"/>
        </w:rPr>
        <w:t>Setting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>
        <w:rPr>
          <w:rFonts w:hint="eastAsia"/>
          <w:color w:val="000000"/>
          <w:sz w:val="21"/>
          <w:szCs w:val="21"/>
        </w:rPr>
        <w:t>-&gt;</w:t>
      </w:r>
      <w:r>
        <w:rPr>
          <w:rFonts w:hint="eastAsia"/>
          <w:color w:val="000000"/>
          <w:sz w:val="21"/>
          <w:szCs w:val="21"/>
          <w:lang w:eastAsia="zh-CN"/>
        </w:rPr>
        <w:t>【</w:t>
      </w:r>
      <w:r>
        <w:rPr>
          <w:rFonts w:hint="eastAsia"/>
          <w:color w:val="000000"/>
          <w:sz w:val="21"/>
          <w:szCs w:val="21"/>
        </w:rPr>
        <w:t>Version Control</w:t>
      </w:r>
      <w:r>
        <w:rPr>
          <w:rFonts w:hint="eastAsia"/>
          <w:color w:val="000000"/>
          <w:sz w:val="21"/>
          <w:szCs w:val="21"/>
          <w:lang w:eastAsia="zh-CN"/>
        </w:rPr>
        <w:t>】</w:t>
      </w:r>
      <w:r>
        <w:rPr>
          <w:rFonts w:hint="eastAsia"/>
          <w:color w:val="000000"/>
          <w:sz w:val="21"/>
          <w:szCs w:val="21"/>
        </w:rPr>
        <w:t>中点击左上角的绿色加号，选择项目文件和上传的平台之后，就可以在IDEA中直接进行git操作了，如图1a-43所示：</w:t>
      </w:r>
    </w:p>
    <w:p>
      <w:pPr>
        <w:pStyle w:val="13"/>
        <w:spacing w:before="0" w:beforeAutospacing="0" w:after="150" w:afterAutospacing="0"/>
        <w:ind w:firstLine="420"/>
        <w:jc w:val="both"/>
        <w:rPr>
          <w:color w:val="000000"/>
          <w:sz w:val="21"/>
          <w:szCs w:val="21"/>
        </w:rPr>
      </w:pPr>
      <w:r>
        <w:rPr>
          <w:rFonts w:ascii="宋体" w:hAnsi="宋体" w:eastAsia="宋体" w:cs="宋体"/>
          <w:color w:val="000000"/>
          <w:kern w:val="0"/>
          <w:sz w:val="21"/>
          <w:szCs w:val="21"/>
          <w:lang w:val="en-US" w:eastAsia="zh-CN" w:bidi="ar-SA"/>
        </w:rPr>
        <w:pict>
          <v:shape id="图片 59" o:spid="_x0000_s1068" type="#_x0000_t75" style="height:276.75pt;width:415.5pt;rotation:0f;" o:ole="f" fillcolor="#FFFFFF" filled="f" o:preferrelative="t" stroked="f" coordorigin="0,0" coordsize="21600,21600">
            <v:fill on="f" color2="#FFFFFF" focus="0%"/>
            <v:imagedata gain="65536f" blacklevel="0f" gamma="0" o:title="捕获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firstLine="420"/>
        <w:jc w:val="center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图1a-43 添加本地项目与git的关联</w:t>
      </w:r>
    </w:p>
    <w:p>
      <w:pPr>
        <w:pStyle w:val="13"/>
        <w:spacing w:before="0" w:beforeAutospacing="0" w:after="150" w:afterAutospacing="0"/>
        <w:ind w:firstLine="420"/>
        <w:jc w:val="both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ind w:firstLine="42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本地项目添加与</w:t>
      </w:r>
      <w:r>
        <w:rPr>
          <w:rFonts w:hint="eastAsia"/>
          <w:color w:val="000000"/>
          <w:sz w:val="21"/>
          <w:szCs w:val="21"/>
          <w:lang w:eastAsia="zh-CN"/>
        </w:rPr>
        <w:t>远程</w:t>
      </w:r>
      <w:r>
        <w:rPr>
          <w:rFonts w:hint="eastAsia"/>
          <w:color w:val="000000"/>
          <w:sz w:val="21"/>
          <w:szCs w:val="21"/>
        </w:rPr>
        <w:t>git</w:t>
      </w:r>
      <w:r>
        <w:rPr>
          <w:rFonts w:hint="eastAsia"/>
          <w:color w:val="000000"/>
          <w:sz w:val="21"/>
          <w:szCs w:val="21"/>
          <w:lang w:eastAsia="zh-CN"/>
        </w:rPr>
        <w:t>服务器</w:t>
      </w:r>
      <w:r>
        <w:rPr>
          <w:rFonts w:hint="eastAsia"/>
          <w:color w:val="000000"/>
          <w:sz w:val="21"/>
          <w:szCs w:val="21"/>
        </w:rPr>
        <w:t>的关联之后，就可以点击【vcs】-&gt;【git】中进行git操作了，如图1a-44所示</w:t>
      </w:r>
      <w:r>
        <w:rPr>
          <w:rFonts w:hint="eastAsia"/>
          <w:color w:val="000000"/>
          <w:sz w:val="21"/>
          <w:szCs w:val="21"/>
          <w:lang w:eastAsia="zh-CN"/>
        </w:rPr>
        <w:t>的</w:t>
      </w:r>
      <w:r>
        <w:rPr>
          <w:rFonts w:hint="eastAsia"/>
          <w:color w:val="000000"/>
          <w:sz w:val="21"/>
          <w:szCs w:val="21"/>
          <w:lang w:val="en-US" w:eastAsia="zh-CN"/>
        </w:rPr>
        <w:t>commit（提交代码），show history（显示历史版本，稍后此部分后面有细节介绍），push（推送）等操作</w:t>
      </w:r>
      <w:r>
        <w:rPr>
          <w:rFonts w:hint="eastAsia"/>
          <w:color w:val="000000"/>
          <w:sz w:val="21"/>
          <w:szCs w:val="21"/>
        </w:rPr>
        <w:t>：</w:t>
      </w: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 w:eastAsia="宋体"/>
          <w:color w:val="000000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-SA"/>
        </w:rPr>
        <w:pict>
          <v:shape id="图片 66" o:spid="_x0000_s1069" type="#_x0000_t75" style="height:491.8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图片2" r:id="rId4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firstLine="420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图1a-44 对项目文件进行git操作</w:t>
      </w:r>
    </w:p>
    <w:p>
      <w:pPr>
        <w:pStyle w:val="13"/>
        <w:spacing w:before="0" w:beforeAutospacing="0" w:after="150" w:afterAutospacing="0"/>
        <w:ind w:firstLine="420"/>
        <w:jc w:val="both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下面演示一次push的操作，左边栏中选择项目文件，然后点击图1a-44中的Commit File，在comment中填写本次push的提示信息，确认后点击commit，如图1a-45所示：</w:t>
      </w:r>
    </w:p>
    <w:p>
      <w:pPr>
        <w:pStyle w:val="13"/>
        <w:spacing w:before="0" w:beforeAutospacing="0" w:after="150" w:afterAutospacing="0"/>
        <w:ind w:firstLine="420"/>
        <w:jc w:val="both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Picture 47" o:spid="_x0000_s1070" type="#_x0000_t75" style="height:389.25pt;width:415.5pt;rotation:0f;" o:ole="f" fillcolor="#FFFFFF" filled="f" o:preferrelative="t" stroked="f" coordorigin="0,0" coordsize="21600,21600">
            <v:fill on="f" color2="#FFFFFF" focus="0%"/>
            <v:imagedata gain="65536f" blacklevel="0f" gamma="0" o:title="图片3" r:id="rId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firstLine="420"/>
        <w:jc w:val="center"/>
      </w:pPr>
      <w:r>
        <w:rPr>
          <w:rFonts w:hint="eastAsia"/>
        </w:rPr>
        <w:t>图1a-45 commit操作</w:t>
      </w: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  <w:lang w:eastAsia="zh-CN"/>
        </w:rPr>
        <w:t>【注意】点击</w:t>
      </w:r>
      <w:r>
        <w:rPr>
          <w:rFonts w:hint="eastAsia"/>
          <w:color w:val="000000"/>
          <w:sz w:val="21"/>
          <w:szCs w:val="21"/>
          <w:lang w:val="en-US" w:eastAsia="zh-CN"/>
        </w:rPr>
        <w:t>commit会要求你填入你的帐号密码，</w:t>
      </w:r>
      <w:r>
        <w:rPr>
          <w:rFonts w:hint="eastAsia"/>
          <w:color w:val="000000"/>
          <w:sz w:val="21"/>
          <w:szCs w:val="21"/>
        </w:rPr>
        <w:t>Commit成功之后窗口下方会出现如图1a-46所示的提示信息：</w:t>
      </w:r>
    </w:p>
    <w:p>
      <w:pPr>
        <w:pStyle w:val="13"/>
        <w:spacing w:before="0" w:beforeAutospacing="0" w:after="150" w:afterAutospacing="0"/>
        <w:ind w:firstLine="42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62" o:spid="_x0000_s1071" type="#_x0000_t75" style="height:39pt;width:205.5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firstLine="420"/>
        <w:jc w:val="center"/>
      </w:pPr>
      <w:r>
        <w:rPr>
          <w:rFonts w:hint="eastAsia"/>
        </w:rPr>
        <w:t>图1a-46 commit成功</w:t>
      </w:r>
    </w:p>
    <w:p>
      <w:pPr>
        <w:pStyle w:val="13"/>
        <w:spacing w:before="0" w:beforeAutospacing="0" w:after="150" w:afterAutospacing="0"/>
        <w:ind w:firstLine="420"/>
        <w:jc w:val="both"/>
      </w:pP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  <w:lang w:eastAsia="zh-CN"/>
        </w:rPr>
        <w:t>然后</w:t>
      </w:r>
      <w:r>
        <w:rPr>
          <w:rFonts w:hint="eastAsia"/>
          <w:color w:val="000000"/>
          <w:sz w:val="21"/>
          <w:szCs w:val="21"/>
        </w:rPr>
        <w:t>点击push，选择Commit的版本，记得要勾上下图中的红框位置，确定后点击Push，如图1a-47所示：</w:t>
      </w:r>
    </w:p>
    <w:p>
      <w:pPr>
        <w:pStyle w:val="13"/>
        <w:spacing w:before="0" w:beforeAutospacing="0" w:after="150" w:afterAutospacing="0"/>
        <w:ind w:firstLine="420"/>
        <w:jc w:val="both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66" o:spid="_x0000_s1072" type="#_x0000_t75" style="height:324pt;width:41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firstLine="420"/>
        <w:jc w:val="center"/>
      </w:pPr>
      <w:r>
        <w:rPr>
          <w:rFonts w:hint="eastAsia"/>
        </w:rPr>
        <w:t>图1a-47 Push操作</w:t>
      </w: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Push成功之后，窗口下方出现提示信息如图1a-48所示就代表Push成功了</w:t>
      </w:r>
      <w:r>
        <w:rPr>
          <w:rFonts w:hint="eastAsia"/>
          <w:color w:val="000000"/>
          <w:sz w:val="21"/>
          <w:szCs w:val="21"/>
          <w:lang w:eastAsia="zh-CN"/>
        </w:rPr>
        <w:t>。</w:t>
      </w:r>
    </w:p>
    <w:p>
      <w:pPr>
        <w:pStyle w:val="13"/>
        <w:spacing w:before="0" w:beforeAutospacing="0" w:after="150" w:afterAutospacing="0"/>
        <w:ind w:firstLine="42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65" o:spid="_x0000_s1073" type="#_x0000_t75" style="height:60pt;width:198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firstLine="420"/>
        <w:jc w:val="center"/>
      </w:pPr>
      <w:r>
        <w:rPr>
          <w:rFonts w:hint="eastAsia"/>
        </w:rPr>
        <w:t>图1a-48 项目Push成功</w:t>
      </w:r>
    </w:p>
    <w:p>
      <w:pPr>
        <w:pStyle w:val="13"/>
        <w:spacing w:before="0" w:beforeAutospacing="0" w:after="150" w:afterAutospacing="0"/>
        <w:ind w:firstLine="420"/>
        <w:jc w:val="center"/>
        <w:rPr>
          <w:rFonts w:ascii="&amp;apos" w:hAnsi="&amp;apos"/>
          <w:color w:val="000000"/>
          <w:sz w:val="27"/>
          <w:szCs w:val="27"/>
        </w:rPr>
      </w:pP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 w:ascii="Times New Roman" w:hAnsi="Times New Roman"/>
          <w:color w:val="000000"/>
          <w:sz w:val="21"/>
          <w:szCs w:val="21"/>
          <w:lang w:val="en-US" w:eastAsia="zh-CN"/>
        </w:rPr>
      </w:pPr>
      <w:r>
        <w:rPr>
          <w:rFonts w:hint="eastAsia" w:ascii="Times New Roman" w:hAnsi="Times New Roman"/>
          <w:color w:val="000000"/>
          <w:sz w:val="21"/>
          <w:szCs w:val="21"/>
          <w:lang w:val="en-US" w:eastAsia="zh-CN"/>
        </w:rPr>
        <w:t>如果需要查看push之前的几个版本代码可以点击图1a-44中的Show History，如图1a-49所示：</w:t>
      </w:r>
    </w:p>
    <w:p>
      <w:pPr>
        <w:pStyle w:val="13"/>
        <w:spacing w:before="0" w:beforeAutospacing="0" w:after="150" w:afterAutospacing="0"/>
        <w:ind w:firstLine="42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63" o:spid="_x0000_s1074" type="#_x0000_t75" style="height:118.25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firstLine="420"/>
        <w:jc w:val="center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图1a-49 显示以前的版本</w:t>
      </w:r>
    </w:p>
    <w:p>
      <w:pPr>
        <w:pStyle w:val="13"/>
        <w:spacing w:before="0" w:beforeAutospacing="0" w:after="150" w:afterAutospacing="0"/>
        <w:ind w:firstLine="420"/>
        <w:jc w:val="left"/>
        <w:rPr>
          <w:rFonts w:hint="eastAsia" w:eastAsia="宋体"/>
          <w:lang w:val="en-US" w:eastAsia="zh-CN"/>
        </w:rPr>
      </w:pP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 w:ascii="Times New Roman" w:hAnsi="Times New Roman" w:eastAsia="宋体"/>
          <w:color w:val="000000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/>
          <w:color w:val="000000"/>
          <w:sz w:val="21"/>
          <w:szCs w:val="21"/>
          <w:lang w:val="en-US" w:eastAsia="zh-CN"/>
        </w:rPr>
        <w:t>双击需要查看的某个版本之后，会出现修改过的文件列表，如图1a-50所示：</w:t>
      </w:r>
    </w:p>
    <w:p>
      <w:pPr>
        <w:pStyle w:val="13"/>
        <w:spacing w:before="0" w:beforeAutospacing="0" w:after="150" w:afterAutospacing="0"/>
        <w:ind w:left="420" w:firstLine="42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64" o:spid="_x0000_s1075" type="#_x0000_t75" style="height:391.25pt;width:322.85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left="420" w:firstLine="42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图1a-50 该版本修改过的文件列表</w:t>
      </w:r>
    </w:p>
    <w:p>
      <w:pPr>
        <w:pStyle w:val="13"/>
        <w:spacing w:before="0" w:beforeAutospacing="0" w:after="150" w:afterAutospacing="0"/>
        <w:ind w:firstLine="420"/>
        <w:jc w:val="both"/>
        <w:rPr>
          <w:rFonts w:hint="eastAsia" w:ascii="Times New Roman" w:hAnsi="Times New Roman" w:eastAsia="宋体"/>
          <w:color w:val="000000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/>
          <w:color w:val="000000"/>
          <w:sz w:val="21"/>
          <w:szCs w:val="21"/>
          <w:lang w:val="en-US" w:eastAsia="zh-CN"/>
        </w:rPr>
        <w:t>再次双击文件，会显示该文件的两个版本的对比</w:t>
      </w:r>
      <w:r>
        <w:rPr>
          <w:rFonts w:hint="eastAsia" w:ascii="Times New Roman" w:hAnsi="Times New Roman"/>
          <w:color w:val="000000"/>
          <w:sz w:val="21"/>
          <w:szCs w:val="21"/>
          <w:lang w:val="en-US" w:eastAsia="zh-CN"/>
        </w:rPr>
        <w:t>，如图1a-51所示（右图比左图多加了感叹号，IntelliJ会高亮提示</w:t>
      </w:r>
      <w:r>
        <w:rPr>
          <w:rFonts w:hint="eastAsia" w:ascii="Times New Roman" w:hAnsi="Times New Roman" w:eastAsia="宋体"/>
          <w:color w:val="000000"/>
          <w:sz w:val="21"/>
          <w:szCs w:val="21"/>
          <w:lang w:val="en-US" w:eastAsia="zh-CN"/>
        </w:rPr>
        <w:t>：</w:t>
      </w:r>
    </w:p>
    <w:p>
      <w:pPr>
        <w:pStyle w:val="13"/>
        <w:spacing w:before="0" w:beforeAutospacing="0" w:after="150" w:afterAutospacing="0"/>
        <w:ind w:left="0" w:firstLine="0"/>
        <w:jc w:val="center"/>
        <w:rPr>
          <w:rFonts w:hint="eastAsia" w:eastAsia="宋体"/>
          <w:lang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-SA"/>
        </w:rPr>
        <w:pict>
          <v:shape id="图片 65" o:spid="_x0000_s1076" type="#_x0000_t75" style="height:249.95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图片1" r:id="rId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13"/>
        <w:spacing w:before="0" w:beforeAutospacing="0" w:after="150" w:afterAutospacing="0"/>
        <w:ind w:left="0" w:firstLine="0"/>
        <w:jc w:val="center"/>
        <w:rPr>
          <w:rFonts w:hint="eastAsia" w:ascii="Times New Roman" w:hAnsi="Times New Roman" w:eastAsia="宋体"/>
          <w:color w:val="auto"/>
          <w:sz w:val="20"/>
          <w:szCs w:val="20"/>
          <w:lang w:val="en-US" w:eastAsia="zh-CN"/>
        </w:rPr>
      </w:pPr>
      <w:r>
        <w:rPr>
          <w:rFonts w:hint="eastAsia" w:eastAsia="宋体"/>
          <w:lang w:val="en-US" w:eastAsia="zh-CN"/>
        </w:rPr>
        <w:t>图1a-51 文件对比</w:t>
      </w:r>
    </w:p>
    <w:p>
      <w:pPr>
        <w:pStyle w:val="13"/>
        <w:spacing w:before="0" w:beforeAutospacing="0" w:after="150" w:afterAutospacing="0"/>
        <w:ind w:firstLine="420"/>
        <w:jc w:val="both"/>
        <w:rPr>
          <w:rFonts w:ascii="&amp;apos" w:hAnsi="&amp;apos"/>
          <w:color w:val="000000"/>
          <w:sz w:val="27"/>
          <w:szCs w:val="27"/>
        </w:rPr>
      </w:pPr>
    </w:p>
    <w:p>
      <w:pPr>
        <w:pStyle w:val="3"/>
        <w:spacing w:before="450" w:beforeAutospacing="0" w:after="300" w:afterAutospacing="0"/>
        <w:ind w:left="720"/>
        <w:rPr>
          <w:rFonts w:ascii="inherit" w:hAnsi="inherit"/>
          <w:color w:val="000000"/>
          <w:sz w:val="36"/>
          <w:szCs w:val="36"/>
        </w:rPr>
      </w:pPr>
      <w:r>
        <w:rPr>
          <w:rFonts w:hint="eastAsia" w:ascii="inherit" w:hAnsi="inherit"/>
          <w:color w:val="000000"/>
          <w:sz w:val="36"/>
          <w:szCs w:val="36"/>
        </w:rPr>
        <w:t>3.</w:t>
      </w:r>
      <w:r>
        <w:rPr>
          <w:rFonts w:ascii="inherit" w:hAnsi="inherit"/>
          <w:color w:val="000000"/>
          <w:sz w:val="36"/>
          <w:szCs w:val="36"/>
        </w:rPr>
        <w:t>常见问题</w:t>
      </w:r>
    </w:p>
    <w:p>
      <w:pPr>
        <w:rPr>
          <w:rFonts w:ascii="inherit" w:hAnsi="inherit"/>
          <w:color w:val="000000"/>
          <w:sz w:val="36"/>
          <w:szCs w:val="36"/>
        </w:rPr>
      </w:pP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hint="eastAsia" w:ascii="inherit" w:hAnsi="inherit"/>
          <w:color w:val="000000"/>
          <w:sz w:val="21"/>
          <w:szCs w:val="21"/>
        </w:rPr>
        <w:t xml:space="preserve">3.1 </w:t>
      </w:r>
      <w:r>
        <w:rPr>
          <w:rFonts w:ascii="inherit" w:hAnsi="inherit"/>
          <w:color w:val="000000"/>
          <w:sz w:val="21"/>
          <w:szCs w:val="21"/>
        </w:rPr>
        <w:t>切换主题</w:t>
      </w:r>
    </w:p>
    <w:p>
      <w:pPr>
        <w:pStyle w:val="13"/>
        <w:spacing w:before="0" w:beforeAutospacing="0" w:after="150" w:afterAutospacing="0" w:line="360" w:lineRule="auto"/>
        <w:ind w:firstLine="420"/>
        <w:rPr>
          <w:rFonts w:ascii="&amp;apos" w:hAnsi="&amp;apos"/>
          <w:color w:val="000000"/>
          <w:sz w:val="27"/>
          <w:szCs w:val="27"/>
        </w:rPr>
      </w:pPr>
      <w:r>
        <w:rPr>
          <w:color w:val="000000"/>
          <w:sz w:val="21"/>
          <w:szCs w:val="21"/>
        </w:rPr>
        <w:t>上文有提到过IDEA最受欢迎的一个主题：Darcula，那么该主题是怎么设置的呢 在这里介绍一个IDEA非常强大的快捷键：</w:t>
      </w:r>
      <w:r>
        <w:rPr>
          <w:rStyle w:val="17"/>
          <w:color w:val="000000"/>
          <w:sz w:val="21"/>
          <w:szCs w:val="21"/>
        </w:rPr>
        <w:t>双击 shift</w:t>
      </w:r>
      <w:r>
        <w:rPr>
          <w:color w:val="000000"/>
          <w:sz w:val="21"/>
          <w:szCs w:val="21"/>
        </w:rPr>
        <w:t>, 它能够进行"全局"搜索, 这里的"全局"并不是指代码方面的搜索, 而是对整个IDEA IDE包括配置文件, 快捷键, 偏好设置, 代码, 资源文件的全方位搜索。 所以当我们需要切换主题的时候，只需要</w:t>
      </w:r>
      <w:r>
        <w:rPr>
          <w:rStyle w:val="17"/>
          <w:color w:val="000000"/>
          <w:sz w:val="21"/>
          <w:szCs w:val="21"/>
        </w:rPr>
        <w:t>双击 shfit</w:t>
      </w:r>
      <w:r>
        <w:rPr>
          <w:color w:val="000000"/>
          <w:sz w:val="21"/>
          <w:szCs w:val="21"/>
        </w:rPr>
        <w:t>后输入</w:t>
      </w:r>
      <w:r>
        <w:rPr>
          <w:rStyle w:val="17"/>
          <w:color w:val="000000"/>
          <w:sz w:val="21"/>
          <w:szCs w:val="21"/>
        </w:rPr>
        <w:t>"Theme"</w:t>
      </w:r>
      <w:r>
        <w:rPr>
          <w:color w:val="000000"/>
          <w:sz w:val="21"/>
          <w:szCs w:val="21"/>
        </w:rPr>
        <w:t>就会有相关的选择出现，如下图。</w:t>
      </w:r>
      <w:r>
        <w:rPr>
          <w:color w:val="000000"/>
          <w:sz w:val="21"/>
          <w:szCs w:val="21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51" o:spid="_x0000_s1077" type="#_x0000_t75" style="height:251.25pt;width:447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 w:ascii="&amp;apos" w:hAnsi="&amp;apos"/>
          <w:color w:val="000000"/>
          <w:sz w:val="27"/>
          <w:szCs w:val="27"/>
        </w:rPr>
        <w:t xml:space="preserve">                         </w:t>
      </w:r>
      <w:r>
        <w:rPr>
          <w:rFonts w:hint="eastAsia"/>
          <w:color w:val="000000"/>
          <w:sz w:val="21"/>
          <w:szCs w:val="21"/>
        </w:rPr>
        <w:t>图1a-</w:t>
      </w:r>
      <w:r>
        <w:rPr>
          <w:rFonts w:hint="eastAsia"/>
          <w:color w:val="000000"/>
          <w:sz w:val="21"/>
          <w:szCs w:val="21"/>
          <w:lang w:val="en-US" w:eastAsia="zh-CN"/>
        </w:rPr>
        <w:t>52</w:t>
      </w:r>
      <w:r>
        <w:rPr>
          <w:color w:val="000000"/>
          <w:sz w:val="21"/>
          <w:szCs w:val="21"/>
        </w:rPr>
        <w:t xml:space="preserve"> 双击 shift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然后敲回车既可以进入切换主题的界面。</w:t>
      </w: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52" o:spid="_x0000_s1078" type="#_x0000_t75" style="height:346.5pt;width:423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图1a-5</w:t>
      </w:r>
      <w:r>
        <w:rPr>
          <w:rFonts w:hint="eastAsia"/>
          <w:color w:val="000000"/>
          <w:sz w:val="21"/>
          <w:szCs w:val="21"/>
          <w:lang w:val="en-US" w:eastAsia="zh-CN"/>
        </w:rPr>
        <w:t>3</w:t>
      </w:r>
      <w:r>
        <w:rPr>
          <w:color w:val="000000"/>
          <w:sz w:val="21"/>
          <w:szCs w:val="21"/>
        </w:rPr>
        <w:t xml:space="preserve"> 选择Darcula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</w:p>
    <w:p>
      <w:pPr>
        <w:pStyle w:val="5"/>
        <w:spacing w:before="375" w:beforeAutospacing="0" w:after="225" w:afterAutospacing="0"/>
        <w:rPr>
          <w:rFonts w:ascii="inherit" w:hAnsi="inherit"/>
          <w:color w:val="000000"/>
          <w:sz w:val="21"/>
          <w:szCs w:val="21"/>
        </w:rPr>
      </w:pPr>
      <w:r>
        <w:rPr>
          <w:rFonts w:hint="eastAsia" w:ascii="inherit" w:hAnsi="inherit"/>
          <w:color w:val="000000"/>
          <w:sz w:val="21"/>
          <w:szCs w:val="21"/>
        </w:rPr>
        <w:t xml:space="preserve">3.2 </w:t>
      </w:r>
      <w:r>
        <w:rPr>
          <w:rFonts w:ascii="inherit" w:hAnsi="inherit"/>
          <w:color w:val="000000"/>
          <w:sz w:val="21"/>
          <w:szCs w:val="21"/>
        </w:rPr>
        <w:t>保存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一开始使用IDEA时你可能会找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保存</w:t>
      </w:r>
      <w:r>
        <w:rPr>
          <w:color w:val="000000"/>
          <w:sz w:val="21"/>
          <w:szCs w:val="21"/>
        </w:rPr>
        <w:t>相关按钮或者快捷键，其实这是不需要的，因为IDEA是实时保存你的代码的，所以在这里大家并不用担心因为没保存而导致代码丢失的问题。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</w:p>
    <w:p>
      <w:pPr>
        <w:pStyle w:val="3"/>
        <w:spacing w:before="450" w:beforeAutospacing="0" w:after="300" w:afterAutospacing="0"/>
        <w:rPr>
          <w:rFonts w:ascii="inherit" w:hAnsi="inherit"/>
          <w:color w:val="000000"/>
          <w:sz w:val="36"/>
          <w:szCs w:val="36"/>
        </w:rPr>
      </w:pPr>
      <w:r>
        <w:rPr>
          <w:rFonts w:ascii="inherit" w:hAnsi="inherit"/>
          <w:color w:val="000000"/>
          <w:sz w:val="36"/>
          <w:szCs w:val="36"/>
        </w:rPr>
        <w:t>4. 快捷键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在IDEA中提供了让快捷键映射成其他IDE的快捷键的功能的，同上面类似，可以直接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双击 shfit</w:t>
      </w:r>
      <w:r>
        <w:rPr>
          <w:color w:val="000000"/>
          <w:sz w:val="21"/>
          <w:szCs w:val="21"/>
        </w:rPr>
        <w:t>，然后输入keymap 来进行相关设定。下面罗列了IDEA默认常用的快捷键，只有熟悉使用这些快捷键才能达到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“键盘流”</w:t>
      </w:r>
      <w:r>
        <w:rPr>
          <w:color w:val="000000"/>
          <w:sz w:val="21"/>
          <w:szCs w:val="21"/>
        </w:rPr>
        <w:t>的境界，把IDE发挥到极致，下面将对部分IDEA以及Eclipse常用的快捷键进行介绍对比。</w:t>
      </w:r>
    </w:p>
    <w:p>
      <w:pPr>
        <w:pStyle w:val="13"/>
        <w:spacing w:before="0" w:beforeAutospacing="0" w:after="150" w:afterAutospacing="0" w:line="360" w:lineRule="auto"/>
        <w:ind w:firstLine="420"/>
        <w:rPr>
          <w:color w:val="000000"/>
          <w:sz w:val="21"/>
          <w:szCs w:val="21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hint="eastAsia" w:ascii="inherit" w:hAnsi="inherit"/>
          <w:color w:val="000000"/>
          <w:sz w:val="27"/>
          <w:szCs w:val="27"/>
        </w:rPr>
        <w:t>4</w:t>
      </w:r>
      <w:r>
        <w:rPr>
          <w:rFonts w:ascii="inherit" w:hAnsi="inherit"/>
          <w:color w:val="000000"/>
          <w:sz w:val="27"/>
          <w:szCs w:val="27"/>
        </w:rPr>
        <w:t>.</w:t>
      </w:r>
      <w:r>
        <w:rPr>
          <w:rFonts w:hint="eastAsia" w:ascii="inherit" w:hAnsi="inherit"/>
          <w:color w:val="000000"/>
          <w:sz w:val="27"/>
          <w:szCs w:val="27"/>
        </w:rPr>
        <w:t>1.</w:t>
      </w:r>
      <w:r>
        <w:rPr>
          <w:rFonts w:ascii="inherit" w:hAnsi="inherit"/>
          <w:color w:val="000000"/>
          <w:sz w:val="27"/>
          <w:szCs w:val="27"/>
        </w:rPr>
        <w:t xml:space="preserve"> 代码提示</w:t>
      </w:r>
    </w:p>
    <w:p>
      <w:pPr>
        <w:pStyle w:val="13"/>
        <w:spacing w:before="0" w:beforeAutospacing="0" w:after="150" w:afterAutospacing="0" w:line="360" w:lineRule="auto"/>
        <w:rPr>
          <w:rFonts w:ascii="&amp;apos" w:hAnsi="&amp;apos"/>
          <w:color w:val="000000"/>
          <w:sz w:val="27"/>
          <w:szCs w:val="27"/>
        </w:rPr>
      </w:pP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Eclipse</w:t>
      </w:r>
      <w:r>
        <w:rPr>
          <w:rFonts w:ascii="&amp;apos" w:hAnsi="&amp;apos"/>
          <w:color w:val="000000"/>
          <w:sz w:val="27"/>
          <w:szCs w:val="27"/>
        </w:rPr>
        <w:t>：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color w:val="000000"/>
          <w:sz w:val="21"/>
          <w:szCs w:val="21"/>
        </w:rPr>
        <w:t>ALT + /， 提供内容辅助功能，当输入部分类、属性或方法的名字后，按此键会显示匹配的名称。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Intellij Idea</w:t>
      </w:r>
      <w:r>
        <w:rPr>
          <w:rFonts w:ascii="&amp;apos" w:hAnsi="&amp;apos"/>
          <w:color w:val="000000"/>
          <w:sz w:val="27"/>
          <w:szCs w:val="27"/>
        </w:rPr>
        <w:t xml:space="preserve"> ：</w:t>
      </w:r>
    </w:p>
    <w:p>
      <w:pPr>
        <w:pStyle w:val="13"/>
        <w:numPr>
          <w:ilvl w:val="0"/>
          <w:numId w:val="6"/>
        </w:numPr>
        <w:spacing w:before="0" w:beforeAutospacing="0" w:after="150" w:afterAutospacing="0"/>
        <w:jc w:val="center"/>
        <w:rPr>
          <w:rStyle w:val="17"/>
          <w:rFonts w:ascii="&amp;apos" w:hAnsi="&amp;apos"/>
          <w:color w:val="000000"/>
          <w:sz w:val="27"/>
          <w:szCs w:val="27"/>
        </w:rPr>
      </w:pPr>
      <w:r>
        <w:rPr>
          <w:color w:val="000000"/>
          <w:sz w:val="21"/>
          <w:szCs w:val="21"/>
        </w:rPr>
        <w:t>Ctrl + Space，基本的代码补全功能，包括提示相关类名，方法名，变量名。</w:t>
      </w:r>
      <w:r>
        <w:rPr>
          <w:color w:val="000000"/>
          <w:sz w:val="21"/>
          <w:szCs w:val="21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48" o:spid="_x0000_s1079" type="#_x0000_t75" style="height:215.25pt;width:504pt;rotation:0f;" o:ole="f" fillcolor="#FFFFFF" filled="f" o:preferrelative="t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hint="eastAsia"/>
          <w:color w:val="000000"/>
          <w:sz w:val="21"/>
          <w:szCs w:val="21"/>
        </w:rPr>
        <w:t xml:space="preserve"> 图1a-5</w:t>
      </w:r>
      <w:r>
        <w:rPr>
          <w:rFonts w:hint="eastAsia"/>
          <w:color w:val="000000"/>
          <w:sz w:val="21"/>
          <w:szCs w:val="21"/>
          <w:lang w:val="en-US" w:eastAsia="zh-CN"/>
        </w:rPr>
        <w:t>4</w:t>
      </w:r>
      <w:r>
        <w:rPr>
          <w:color w:val="000000"/>
          <w:sz w:val="21"/>
          <w:szCs w:val="21"/>
        </w:rPr>
        <w:t xml:space="preserve"> 基本代码提示</w:t>
      </w:r>
    </w:p>
    <w:p>
      <w:pPr>
        <w:pStyle w:val="13"/>
        <w:numPr>
          <w:ilvl w:val="0"/>
          <w:numId w:val="6"/>
        </w:numPr>
        <w:spacing w:before="0" w:beforeAutospacing="0" w:after="150" w:afterAutospacing="0" w:line="360" w:lineRule="auto"/>
        <w:rPr>
          <w:rFonts w:ascii="&amp;apos" w:hAnsi="&amp;apos"/>
          <w:color w:val="000000"/>
          <w:sz w:val="27"/>
          <w:szCs w:val="27"/>
        </w:rPr>
      </w:pPr>
      <w:r>
        <w:rPr>
          <w:color w:val="000000"/>
          <w:sz w:val="21"/>
          <w:szCs w:val="21"/>
        </w:rPr>
        <w:t>Ctrl + Shift + Space, 智能的代码补全功能, 它会将建议列表中的不适用的条目过滤掉，只显示可用的类、变量、属性或者方法，这个提升了性能而且可以避免不必要的错误，如果你试用下这个功能，你肯定会时刻想到它。</w:t>
      </w:r>
    </w:p>
    <w:p>
      <w:pPr>
        <w:pStyle w:val="13"/>
        <w:spacing w:before="0" w:beforeAutospacing="0" w:after="150" w:afterAutospacing="0" w:line="360" w:lineRule="auto"/>
        <w:ind w:left="720"/>
        <w:rPr>
          <w:rStyle w:val="17"/>
          <w:rFonts w:ascii="&amp;apos" w:hAnsi="&amp;apos"/>
          <w:color w:val="000000"/>
          <w:sz w:val="27"/>
          <w:szCs w:val="27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54" o:spid="_x0000_s1080" type="#_x0000_t75" style="height:116.25pt;width:530.25pt;rotation:0f;" o:ole="f" fillcolor="#FFFFFF" filled="f" o:preferrelative="t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Style w:val="17"/>
          <w:rFonts w:hint="eastAsia" w:ascii="Consolas" w:hAnsi="Consolas" w:cs="Consolas"/>
          <w:color w:val="333333"/>
        </w:rPr>
        <w:t xml:space="preserve">                           </w:t>
      </w:r>
      <w:r>
        <w:rPr>
          <w:rStyle w:val="17"/>
          <w:rFonts w:hint="eastAsia" w:cs="Consolas"/>
          <w:color w:val="333333"/>
          <w:sz w:val="21"/>
          <w:szCs w:val="21"/>
        </w:rPr>
        <w:t>图1a-5</w:t>
      </w:r>
      <w:r>
        <w:rPr>
          <w:rStyle w:val="17"/>
          <w:rFonts w:hint="eastAsia" w:cs="Consolas"/>
          <w:color w:val="333333"/>
          <w:sz w:val="21"/>
          <w:szCs w:val="21"/>
          <w:lang w:val="en-US" w:eastAsia="zh-CN"/>
        </w:rPr>
        <w:t>5</w:t>
      </w:r>
      <w:r>
        <w:rPr>
          <w:rStyle w:val="17"/>
          <w:rFonts w:cs="Consolas"/>
          <w:color w:val="333333"/>
          <w:sz w:val="21"/>
          <w:szCs w:val="21"/>
        </w:rPr>
        <w:t xml:space="preserve"> 智能代码提示</w:t>
      </w:r>
    </w:p>
    <w:p>
      <w:pPr>
        <w:widowControl/>
        <w:numPr>
          <w:ilvl w:val="0"/>
          <w:numId w:val="6"/>
        </w:numPr>
        <w:spacing w:before="100"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Ctrl + Alt+ Space, 类名补全，让你更加快速的补全类名，并且添加import语句。</w:t>
      </w:r>
    </w:p>
    <w:p>
      <w:pPr>
        <w:widowControl/>
        <w:spacing w:before="100"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</w:p>
    <w:p>
      <w:pPr>
        <w:widowControl/>
        <w:spacing w:before="100"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hint="eastAsia" w:ascii="inherit" w:hAnsi="inherit"/>
          <w:color w:val="000000"/>
          <w:sz w:val="27"/>
          <w:szCs w:val="27"/>
        </w:rPr>
        <w:t xml:space="preserve">4.2. </w:t>
      </w:r>
      <w:r>
        <w:rPr>
          <w:rFonts w:ascii="inherit" w:hAnsi="inherit"/>
          <w:color w:val="000000"/>
          <w:sz w:val="27"/>
          <w:szCs w:val="27"/>
        </w:rPr>
        <w:t>注释</w:t>
      </w: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1"/>
          <w:szCs w:val="21"/>
        </w:rPr>
      </w:pPr>
      <w:r>
        <w:rPr>
          <w:rFonts w:ascii="&amp;apos" w:hAnsi="&amp;apos"/>
          <w:color w:val="000000"/>
          <w:sz w:val="21"/>
          <w:szCs w:val="21"/>
        </w:rPr>
        <w:t>在注释上两者使用的快捷键并没有任何差异。</w:t>
      </w: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Eclipse</w:t>
      </w:r>
      <w:r>
        <w:rPr>
          <w:rFonts w:ascii="&amp;apos" w:hAnsi="&amp;apos"/>
          <w:color w:val="000000"/>
          <w:sz w:val="27"/>
          <w:szCs w:val="27"/>
        </w:rPr>
        <w:t>，</w:t>
      </w: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Intellij Idea</w:t>
      </w:r>
      <w:r>
        <w:rPr>
          <w:rFonts w:ascii="&amp;apos" w:hAnsi="&amp;apos"/>
          <w:color w:val="000000"/>
          <w:sz w:val="27"/>
          <w:szCs w:val="27"/>
        </w:rPr>
        <w:t>：</w:t>
      </w:r>
    </w:p>
    <w:p>
      <w:pPr>
        <w:pStyle w:val="13"/>
        <w:numPr>
          <w:ilvl w:val="0"/>
          <w:numId w:val="7"/>
        </w:numPr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Ctrl + / : 快速添加注释，能为当前行或选定行快速添加注释或取消注释。</w:t>
      </w:r>
    </w:p>
    <w:p>
      <w:pPr>
        <w:pStyle w:val="13"/>
        <w:numPr>
          <w:ilvl w:val="0"/>
          <w:numId w:val="7"/>
        </w:numPr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Ctrl+Shift+/ : 添加注释块。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hint="eastAsia" w:ascii="inherit" w:hAnsi="inherit"/>
          <w:color w:val="000000"/>
          <w:sz w:val="27"/>
          <w:szCs w:val="27"/>
        </w:rPr>
        <w:t xml:space="preserve">4.3. </w:t>
      </w:r>
      <w:r>
        <w:rPr>
          <w:rFonts w:ascii="inherit" w:hAnsi="inherit"/>
          <w:color w:val="000000"/>
          <w:sz w:val="27"/>
          <w:szCs w:val="27"/>
        </w:rPr>
        <w:t>最近的文件</w:t>
      </w: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Eclipse</w:t>
      </w:r>
      <w:r>
        <w:rPr>
          <w:rFonts w:ascii="&amp;apos" w:hAnsi="&amp;apos"/>
          <w:color w:val="000000"/>
          <w:sz w:val="27"/>
          <w:szCs w:val="27"/>
        </w:rPr>
        <w:t>，</w:t>
      </w: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Intellij Idea</w:t>
      </w:r>
      <w:r>
        <w:rPr>
          <w:rFonts w:ascii="&amp;apos" w:hAnsi="&amp;apos"/>
          <w:color w:val="000000"/>
          <w:sz w:val="27"/>
          <w:szCs w:val="27"/>
        </w:rPr>
        <w:t>：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color w:val="000000"/>
          <w:sz w:val="21"/>
          <w:szCs w:val="21"/>
        </w:rPr>
        <w:t>Ctrl + E：在窗口中列出最近打开的所有文件，切换文件更方便。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Intellij Idea</w:t>
      </w:r>
      <w:r>
        <w:rPr>
          <w:rFonts w:ascii="&amp;apos" w:hAnsi="&amp;apos"/>
          <w:color w:val="000000"/>
          <w:sz w:val="27"/>
          <w:szCs w:val="27"/>
        </w:rPr>
        <w:t>：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color w:val="000000"/>
          <w:sz w:val="21"/>
          <w:szCs w:val="21"/>
        </w:rPr>
        <w:t>Ctrl + Shift + E： 在窗口中列出最近编辑过的文件。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hint="eastAsia" w:ascii="inherit" w:hAnsi="inherit"/>
          <w:color w:val="000000"/>
          <w:sz w:val="27"/>
          <w:szCs w:val="27"/>
        </w:rPr>
        <w:t xml:space="preserve">4.4. </w:t>
      </w:r>
      <w:r>
        <w:rPr>
          <w:rFonts w:ascii="inherit" w:hAnsi="inherit"/>
          <w:color w:val="000000"/>
          <w:sz w:val="27"/>
          <w:szCs w:val="27"/>
        </w:rPr>
        <w:t>编辑</w:t>
      </w: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Eclipse</w:t>
      </w:r>
      <w:r>
        <w:rPr>
          <w:rFonts w:ascii="&amp;apos" w:hAnsi="&amp;apos"/>
          <w:color w:val="000000"/>
          <w:sz w:val="27"/>
          <w:szCs w:val="27"/>
        </w:rPr>
        <w:t>，</w:t>
      </w: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Intellij Idea</w:t>
      </w:r>
      <w:r>
        <w:rPr>
          <w:rFonts w:ascii="&amp;apos" w:hAnsi="&amp;apos"/>
          <w:color w:val="000000"/>
          <w:sz w:val="27"/>
          <w:szCs w:val="27"/>
        </w:rPr>
        <w:t>：</w:t>
      </w:r>
    </w:p>
    <w:p>
      <w:pPr>
        <w:widowControl/>
        <w:numPr>
          <w:ilvl w:val="0"/>
          <w:numId w:val="8"/>
        </w:numPr>
        <w:spacing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Ctrl + C，复制（IDEA可以复制当前整行）</w:t>
      </w:r>
    </w:p>
    <w:p>
      <w:pPr>
        <w:widowControl/>
        <w:numPr>
          <w:ilvl w:val="0"/>
          <w:numId w:val="8"/>
        </w:numPr>
        <w:spacing w:before="100"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Ctrl + X, 剪切 (IDEA可以剪切当前整)</w:t>
      </w:r>
    </w:p>
    <w:p>
      <w:pPr>
        <w:widowControl/>
        <w:numPr>
          <w:ilvl w:val="0"/>
          <w:numId w:val="8"/>
        </w:numPr>
        <w:spacing w:before="100"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Ctrl + V, 粘贴 (IDEA中可以使用 Ctrl + Shift + V选择选择最近复制的内容)</w:t>
      </w:r>
    </w:p>
    <w:p>
      <w:pPr>
        <w:widowControl/>
        <w:numPr>
          <w:ilvl w:val="0"/>
          <w:numId w:val="8"/>
        </w:numPr>
        <w:spacing w:before="100"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Tab : 选中部分 向右跳置tab 的距离</w:t>
      </w:r>
    </w:p>
    <w:p>
      <w:pPr>
        <w:widowControl/>
        <w:numPr>
          <w:ilvl w:val="0"/>
          <w:numId w:val="8"/>
        </w:numPr>
        <w:spacing w:before="100"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Shift + Tab : 选中部分 向左跳置tab 的距离</w:t>
      </w: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Eclipse</w:t>
      </w:r>
      <w:r>
        <w:rPr>
          <w:rFonts w:ascii="&amp;apos" w:hAnsi="&amp;apos"/>
          <w:color w:val="000000"/>
          <w:sz w:val="27"/>
          <w:szCs w:val="27"/>
        </w:rPr>
        <w:t>：</w:t>
      </w:r>
    </w:p>
    <w:p>
      <w:pPr>
        <w:widowControl/>
        <w:numPr>
          <w:ilvl w:val="0"/>
          <w:numId w:val="9"/>
        </w:numPr>
        <w:spacing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Ctrl + Alt + ↑（↓）：复制正行或者整块，并且自动粘贴到新的一行。</w:t>
      </w:r>
      <w:r>
        <w:rPr>
          <w:rFonts w:ascii="宋体" w:hAnsi="宋体"/>
          <w:color w:val="000000"/>
          <w:szCs w:val="21"/>
        </w:rPr>
        <w:br/>
      </w:r>
      <w:r>
        <w:rPr>
          <w:rFonts w:ascii="宋体" w:hAnsi="宋体"/>
          <w:color w:val="000000"/>
          <w:szCs w:val="21"/>
        </w:rPr>
        <w:t>例如我需要把下图红色框的语句复制并粘贴多一句，只需要把鼠标点击到对应位置，并敲下 Ctrl + Alt + ↓：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50" o:spid="_x0000_s1081" type="#_x0000_t75" style="height:221.25pt;width:497.25pt;rotation:0f;" o:ole="f" fillcolor="#FFFFFF" filled="f" o:preferrelative="t" stroked="f" coordorigin="0,0" coordsize="21600,21600">
            <v:fill on="f" color2="#FFFFFF" focus="0%"/>
            <v:imagedata gain="65536f" blacklevel="0f" gamma="0" o:title="" r:id="rId60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图1a-5</w:t>
      </w:r>
      <w:r>
        <w:rPr>
          <w:rFonts w:hint="eastAsia"/>
          <w:color w:val="000000"/>
          <w:sz w:val="21"/>
          <w:szCs w:val="21"/>
          <w:lang w:val="en-US" w:eastAsia="zh-CN"/>
        </w:rPr>
        <w:t>6</w:t>
      </w:r>
      <w:r>
        <w:rPr>
          <w:color w:val="000000"/>
          <w:sz w:val="21"/>
          <w:szCs w:val="21"/>
        </w:rPr>
        <w:t xml:space="preserve"> 代码举例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51" o:spid="_x0000_s1082" type="#_x0000_t75" style="height:128.25pt;width:534.75pt;rotation:0f;" o:ole="f" fillcolor="#FFFFFF" filled="f" o:preferrelative="t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图1a-5</w:t>
      </w:r>
      <w:r>
        <w:rPr>
          <w:rFonts w:hint="eastAsia"/>
          <w:color w:val="000000"/>
          <w:sz w:val="21"/>
          <w:szCs w:val="21"/>
          <w:lang w:val="en-US" w:eastAsia="zh-CN"/>
        </w:rPr>
        <w:t>7</w:t>
      </w:r>
      <w:r>
        <w:rPr>
          <w:color w:val="000000"/>
          <w:sz w:val="21"/>
          <w:szCs w:val="21"/>
        </w:rPr>
        <w:t xml:space="preserve"> 复制粘贴成功</w:t>
      </w:r>
    </w:p>
    <w:p>
      <w:pPr>
        <w:widowControl/>
        <w:numPr>
          <w:ilvl w:val="0"/>
          <w:numId w:val="10"/>
        </w:numPr>
        <w:spacing w:after="100" w:afterAutospacing="1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Ctrl + D ： 删除行</w:t>
      </w: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Intellij Idea</w:t>
      </w:r>
      <w:r>
        <w:rPr>
          <w:rFonts w:ascii="&amp;apos" w:hAnsi="&amp;apos"/>
          <w:color w:val="000000"/>
          <w:sz w:val="27"/>
          <w:szCs w:val="27"/>
        </w:rPr>
        <w:t>:</w:t>
      </w:r>
    </w:p>
    <w:p>
      <w:pPr>
        <w:widowControl/>
        <w:numPr>
          <w:ilvl w:val="0"/>
          <w:numId w:val="10"/>
        </w:numPr>
        <w:spacing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Ctrl + D : 复制正行或者整块，并且自动粘贴到新的一行，效果类似上面提到的Eclipse。</w:t>
      </w:r>
    </w:p>
    <w:p>
      <w:pPr>
        <w:widowControl/>
        <w:numPr>
          <w:ilvl w:val="0"/>
          <w:numId w:val="10"/>
        </w:numPr>
        <w:spacing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Ctrl + Y ： 删除行</w:t>
      </w:r>
    </w:p>
    <w:p>
      <w:pPr>
        <w:widowControl/>
        <w:numPr>
          <w:ilvl w:val="0"/>
          <w:numId w:val="10"/>
        </w:numPr>
        <w:spacing w:after="100" w:afterAutospacing="1" w:line="360" w:lineRule="auto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Ctrl + W : 可以选择单词继而语句继而行继而函数，此快捷键可以说是IDEA的杀手级快捷键，熟练使用它，效率肯定会上升一个级别。</w:t>
      </w:r>
    </w:p>
    <w:p>
      <w:pPr>
        <w:pStyle w:val="13"/>
        <w:spacing w:before="0" w:beforeAutospacing="0" w:after="150" w:afterAutospacing="0" w:line="360" w:lineRule="auto"/>
        <w:ind w:left="7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如下图我鼠标定位在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category_name</w:t>
      </w:r>
      <w:r>
        <w:rPr>
          <w:color w:val="000000"/>
          <w:sz w:val="21"/>
          <w:szCs w:val="21"/>
        </w:rPr>
        <w:t>上。</w:t>
      </w:r>
    </w:p>
    <w:p>
      <w:pPr>
        <w:pStyle w:val="13"/>
        <w:spacing w:before="0" w:beforeAutospacing="0" w:after="150" w:afterAutospacing="0"/>
        <w:jc w:val="center"/>
        <w:rPr>
          <w:color w:val="000000"/>
          <w:sz w:val="21"/>
          <w:szCs w:val="21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57" o:spid="_x0000_s1083" type="#_x0000_t75" style="height:397.5pt;width:561.75pt;rotation:0f;" o:ole="f" fillcolor="#FFFFFF" filled="f" o:preferrelative="t" stroked="f" coordorigin="0,0" coordsize="21600,21600">
            <v:fill on="f" color2="#FFFFFF" focus="0%"/>
            <v:imagedata gain="65536f" blacklevel="0f" gamma="0" o:title="" r:id="rId62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图1a-5</w:t>
      </w:r>
      <w:r>
        <w:rPr>
          <w:rFonts w:hint="eastAsia"/>
          <w:color w:val="000000"/>
          <w:sz w:val="21"/>
          <w:szCs w:val="21"/>
          <w:lang w:val="en-US" w:eastAsia="zh-CN"/>
        </w:rPr>
        <w:t>8</w:t>
      </w:r>
      <w:r>
        <w:rPr>
          <w:color w:val="000000"/>
          <w:sz w:val="21"/>
          <w:szCs w:val="21"/>
        </w:rPr>
        <w:t xml:space="preserve"> Ctrl + W演示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</w:p>
    <w:p>
      <w:pPr>
        <w:pStyle w:val="13"/>
        <w:spacing w:before="0" w:beforeAutospacing="0" w:after="150" w:afterAutospacing="0" w:line="36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当我初次敲下 Ctrl + W时，将选中整个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category_name</w:t>
      </w:r>
      <w:r>
        <w:rPr>
          <w:color w:val="000000"/>
          <w:sz w:val="21"/>
          <w:szCs w:val="21"/>
        </w:rPr>
        <w:t>,如下图。</w:t>
      </w:r>
    </w:p>
    <w:p>
      <w:pPr>
        <w:pStyle w:val="13"/>
        <w:spacing w:before="0" w:beforeAutospacing="0" w:after="150" w:afterAutospacing="0" w:line="360" w:lineRule="auto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53" o:spid="_x0000_s1084" type="#_x0000_t75" style="height:356.25pt;width:419.25pt;rotation:0f;" o:ole="f" fillcolor="#FFFFFF" filled="f" o:preferrelative="t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图1a-5</w:t>
      </w:r>
      <w:r>
        <w:rPr>
          <w:rFonts w:hint="eastAsia"/>
          <w:color w:val="000000"/>
          <w:sz w:val="21"/>
          <w:szCs w:val="21"/>
          <w:lang w:val="en-US" w:eastAsia="zh-CN"/>
        </w:rPr>
        <w:t>9</w:t>
      </w:r>
      <w:r>
        <w:rPr>
          <w:color w:val="000000"/>
          <w:sz w:val="21"/>
          <w:szCs w:val="21"/>
        </w:rPr>
        <w:t xml:space="preserve"> Ctrl + W演示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再次敲下，将选中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"category_name""</w:t>
      </w:r>
      <w:r>
        <w:rPr>
          <w:color w:val="000000"/>
          <w:sz w:val="21"/>
          <w:szCs w:val="21"/>
        </w:rPr>
        <w:t>, 再敲一次, 将选中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getIntent .... "category_name"</w:t>
      </w:r>
      <w:r>
        <w:rPr>
          <w:color w:val="000000"/>
          <w:sz w:val="21"/>
          <w:szCs w:val="21"/>
        </w:rPr>
        <w:t>的句子。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54" o:spid="_x0000_s1085" type="#_x0000_t75" style="height:474pt;width:535.5pt;rotation:0f;" o:ole="f" fillcolor="#FFFFFF" filled="f" o:preferrelative="t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rFonts w:hint="eastAsia"/>
          <w:color w:val="000000"/>
          <w:sz w:val="21"/>
          <w:szCs w:val="21"/>
          <w:lang w:val="en-US" w:eastAsia="zh-CN"/>
        </w:rPr>
        <w:t>60</w:t>
      </w:r>
      <w:r>
        <w:rPr>
          <w:color w:val="000000"/>
          <w:sz w:val="21"/>
          <w:szCs w:val="21"/>
        </w:rPr>
        <w:t xml:space="preserve"> Ctrl + W演示</w:t>
      </w:r>
    </w:p>
    <w:p>
      <w:pPr>
        <w:pStyle w:val="13"/>
        <w:spacing w:before="0" w:beforeAutospacing="0" w:after="150" w:afterAutospacing="0" w:line="360" w:lineRule="auto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再敲入下就是选中整行，如此类推，跌进，直到整个方法，整个类都选中了。实践下是否爱上这个快捷键呢？</w:t>
      </w:r>
    </w:p>
    <w:p>
      <w:pPr>
        <w:pStyle w:val="13"/>
        <w:spacing w:before="0" w:beforeAutospacing="0" w:after="150" w:afterAutospacing="0" w:line="360" w:lineRule="auto"/>
        <w:rPr>
          <w:color w:val="000000"/>
          <w:sz w:val="21"/>
          <w:szCs w:val="21"/>
        </w:rPr>
      </w:pPr>
    </w:p>
    <w:p>
      <w:pPr>
        <w:pStyle w:val="13"/>
        <w:spacing w:before="0" w:beforeAutospacing="0" w:after="150" w:afterAutospacing="0" w:line="360" w:lineRule="auto"/>
        <w:rPr>
          <w:color w:val="000000"/>
          <w:sz w:val="21"/>
          <w:szCs w:val="21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hint="eastAsia" w:ascii="inherit" w:hAnsi="inherit"/>
          <w:color w:val="000000"/>
          <w:sz w:val="27"/>
          <w:szCs w:val="27"/>
        </w:rPr>
        <w:t xml:space="preserve">4.5. </w:t>
      </w:r>
      <w:r>
        <w:rPr>
          <w:rFonts w:ascii="inherit" w:hAnsi="inherit"/>
          <w:color w:val="000000"/>
          <w:sz w:val="27"/>
          <w:szCs w:val="27"/>
        </w:rPr>
        <w:t>查找与定位</w:t>
      </w:r>
    </w:p>
    <w:p>
      <w:pPr>
        <w:widowControl/>
        <w:numPr>
          <w:ilvl w:val="0"/>
          <w:numId w:val="11"/>
        </w:numPr>
        <w:spacing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全局搜索 （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Eclipse</w:t>
      </w:r>
      <w:r>
        <w:rPr>
          <w:rFonts w:ascii="宋体" w:hAnsi="宋体"/>
          <w:color w:val="000000"/>
          <w:szCs w:val="21"/>
        </w:rPr>
        <w:t>：Ctrl + H， 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Intellij Idea</w:t>
      </w:r>
      <w:r>
        <w:rPr>
          <w:rFonts w:ascii="宋体" w:hAnsi="宋体"/>
          <w:color w:val="000000"/>
          <w:szCs w:val="21"/>
        </w:rPr>
        <w:t> ：Ctrl + Shift + F ）。</w:t>
      </w:r>
    </w:p>
    <w:p>
      <w:pPr>
        <w:widowControl/>
        <w:numPr>
          <w:ilvl w:val="0"/>
          <w:numId w:val="11"/>
        </w:numPr>
        <w:spacing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查找类、方法和属性的引用（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Eclipse</w:t>
      </w:r>
      <w:r>
        <w:rPr>
          <w:rFonts w:ascii="宋体" w:hAnsi="宋体"/>
          <w:color w:val="000000"/>
          <w:szCs w:val="21"/>
        </w:rPr>
        <w:t>：Ctrl + Shift + G , 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Intellij Idea</w:t>
      </w:r>
      <w:r>
        <w:rPr>
          <w:rFonts w:ascii="宋体" w:hAnsi="宋体"/>
          <w:color w:val="000000"/>
          <w:szCs w:val="21"/>
        </w:rPr>
        <w:t> : Ctrl + Alt + F7(Alt + F7) ）。</w:t>
      </w:r>
    </w:p>
    <w:p>
      <w:pPr>
        <w:widowControl/>
        <w:numPr>
          <w:ilvl w:val="0"/>
          <w:numId w:val="11"/>
        </w:numPr>
        <w:spacing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跳转到当前类的指定行数(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Eclipse</w:t>
      </w:r>
      <w:r>
        <w:rPr>
          <w:rFonts w:ascii="宋体" w:hAnsi="宋体"/>
          <w:color w:val="000000"/>
          <w:szCs w:val="21"/>
        </w:rPr>
        <w:t>：Ctrl + G, 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Intellij Idea</w:t>
      </w:r>
      <w:r>
        <w:rPr>
          <w:rFonts w:ascii="宋体" w:hAnsi="宋体"/>
          <w:color w:val="000000"/>
          <w:szCs w:val="21"/>
        </w:rPr>
        <w:t> : Ctrl + L)。</w:t>
      </w:r>
    </w:p>
    <w:p>
      <w:pPr>
        <w:widowControl/>
        <w:numPr>
          <w:ilvl w:val="0"/>
          <w:numId w:val="11"/>
        </w:numPr>
        <w:spacing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快速定位光标位置的某个类、方法和属性(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Eclipse</w:t>
      </w:r>
      <w:r>
        <w:rPr>
          <w:rFonts w:ascii="宋体" w:hAnsi="宋体"/>
          <w:color w:val="000000"/>
          <w:szCs w:val="21"/>
        </w:rPr>
        <w:t>：F3, 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Intellij Idea</w:t>
      </w:r>
      <w:r>
        <w:rPr>
          <w:rFonts w:ascii="宋体" w:hAnsi="宋体"/>
          <w:color w:val="000000"/>
          <w:szCs w:val="21"/>
        </w:rPr>
        <w:t> : Ctrl + B（Ctrl + 单击）)。</w:t>
      </w:r>
    </w:p>
    <w:p>
      <w:pPr>
        <w:widowControl/>
        <w:numPr>
          <w:ilvl w:val="0"/>
          <w:numId w:val="11"/>
        </w:numPr>
        <w:spacing w:beforeAutospacing="1" w:after="100" w:afterAutospacing="1" w:line="360" w:lineRule="auto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返回到上次编辑的地方(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Eclipse</w:t>
      </w:r>
      <w:r>
        <w:rPr>
          <w:rFonts w:ascii="宋体" w:hAnsi="宋体"/>
          <w:color w:val="000000"/>
          <w:szCs w:val="21"/>
        </w:rPr>
        <w:t>：Ctr + Q, 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Intellij Idea</w:t>
      </w:r>
      <w:r>
        <w:rPr>
          <w:rFonts w:ascii="宋体" w:hAnsi="宋体"/>
          <w:color w:val="000000"/>
          <w:szCs w:val="21"/>
        </w:rPr>
        <w:t> : Ctrl + Shift + Backspace)。</w:t>
      </w:r>
    </w:p>
    <w:p>
      <w:pPr>
        <w:widowControl/>
        <w:spacing w:beforeAutospacing="1" w:after="100" w:afterAutospacing="1" w:line="360" w:lineRule="auto"/>
        <w:ind w:left="720"/>
        <w:jc w:val="left"/>
        <w:rPr>
          <w:rFonts w:ascii="宋体" w:hAnsi="宋体"/>
          <w:color w:val="000000"/>
          <w:szCs w:val="21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hint="eastAsia" w:ascii="inherit" w:hAnsi="inherit"/>
          <w:color w:val="000000"/>
          <w:sz w:val="27"/>
          <w:szCs w:val="27"/>
        </w:rPr>
        <w:t xml:space="preserve">4.6. </w:t>
      </w:r>
      <w:r>
        <w:rPr>
          <w:rFonts w:ascii="inherit" w:hAnsi="inherit"/>
          <w:color w:val="000000"/>
          <w:sz w:val="27"/>
          <w:szCs w:val="27"/>
        </w:rPr>
        <w:t>重构</w:t>
      </w:r>
    </w:p>
    <w:p>
      <w:pPr>
        <w:widowControl/>
        <w:numPr>
          <w:ilvl w:val="0"/>
          <w:numId w:val="12"/>
        </w:numPr>
        <w:spacing w:after="100" w:afterAutospacing="1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重命名(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Eclipse</w:t>
      </w:r>
      <w:r>
        <w:rPr>
          <w:rFonts w:ascii="宋体" w:hAnsi="宋体"/>
          <w:color w:val="000000"/>
          <w:szCs w:val="21"/>
        </w:rPr>
        <w:t>： Alt + Shift + R ， 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Intellij Idea</w:t>
      </w:r>
      <w:r>
        <w:rPr>
          <w:rFonts w:ascii="宋体" w:hAnsi="宋体"/>
          <w:color w:val="000000"/>
          <w:szCs w:val="21"/>
        </w:rPr>
        <w:t> ：Shift + F6 )</w:t>
      </w:r>
    </w:p>
    <w:p>
      <w:pPr>
        <w:widowControl/>
        <w:spacing w:after="100" w:afterAutospacing="1"/>
        <w:ind w:left="720"/>
        <w:jc w:val="left"/>
        <w:rPr>
          <w:rFonts w:ascii="宋体" w:hAnsi="宋体"/>
          <w:color w:val="000000"/>
          <w:szCs w:val="21"/>
        </w:rPr>
      </w:pPr>
    </w:p>
    <w:p>
      <w:pPr>
        <w:pStyle w:val="4"/>
        <w:spacing w:before="375" w:beforeAutospacing="0" w:after="225" w:afterAutospacing="0"/>
        <w:rPr>
          <w:rFonts w:ascii="inherit" w:hAnsi="inherit"/>
          <w:color w:val="000000"/>
          <w:sz w:val="27"/>
          <w:szCs w:val="27"/>
        </w:rPr>
      </w:pPr>
      <w:r>
        <w:rPr>
          <w:rFonts w:hint="eastAsia" w:ascii="inherit" w:hAnsi="inherit"/>
          <w:color w:val="000000"/>
          <w:sz w:val="27"/>
          <w:szCs w:val="27"/>
        </w:rPr>
        <w:t xml:space="preserve">4.7. </w:t>
      </w:r>
      <w:r>
        <w:rPr>
          <w:rFonts w:ascii="inherit" w:hAnsi="inherit"/>
          <w:color w:val="000000"/>
          <w:sz w:val="27"/>
          <w:szCs w:val="27"/>
        </w:rPr>
        <w:t>修正代码</w:t>
      </w:r>
    </w:p>
    <w:p>
      <w:pPr>
        <w:widowControl/>
        <w:numPr>
          <w:ilvl w:val="0"/>
          <w:numId w:val="13"/>
        </w:numPr>
        <w:spacing w:after="100" w:afterAutospacing="1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格式化代码（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Eclipse</w:t>
      </w:r>
      <w:r>
        <w:rPr>
          <w:rFonts w:ascii="宋体" w:hAnsi="宋体"/>
          <w:color w:val="000000"/>
          <w:szCs w:val="21"/>
        </w:rPr>
        <w:t>：Ctrl + Shift + F， </w:t>
      </w:r>
      <w:r>
        <w:rPr>
          <w:rStyle w:val="17"/>
          <w:rFonts w:cs="Consolas"/>
          <w:color w:val="C7254E"/>
          <w:sz w:val="21"/>
          <w:szCs w:val="21"/>
          <w:shd w:val="clear" w:color="auto" w:fill="F9F2F4"/>
        </w:rPr>
        <w:t>Intellij Idea</w:t>
      </w:r>
      <w:r>
        <w:rPr>
          <w:rFonts w:ascii="宋体" w:hAnsi="宋体"/>
          <w:color w:val="000000"/>
          <w:szCs w:val="21"/>
        </w:rPr>
        <w:t> ：Ctrl + Alt + L ）。</w:t>
      </w:r>
    </w:p>
    <w:p>
      <w:pPr>
        <w:pStyle w:val="13"/>
        <w:spacing w:before="0" w:beforeAutospacing="0" w:after="150" w:afterAutospacing="0"/>
        <w:rPr>
          <w:rFonts w:ascii="&amp;apos" w:hAnsi="&amp;apos"/>
          <w:color w:val="000000"/>
          <w:sz w:val="27"/>
          <w:szCs w:val="27"/>
        </w:rPr>
      </w:pP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Eclipse</w:t>
      </w:r>
      <w:r>
        <w:rPr>
          <w:rFonts w:ascii="&amp;apos" w:hAnsi="&amp;apos"/>
          <w:color w:val="000000"/>
          <w:sz w:val="27"/>
          <w:szCs w:val="27"/>
        </w:rPr>
        <w:t>：</w:t>
      </w:r>
    </w:p>
    <w:p>
      <w:pPr>
        <w:widowControl/>
        <w:numPr>
          <w:ilvl w:val="0"/>
          <w:numId w:val="14"/>
        </w:numPr>
        <w:spacing w:after="100" w:afterAutospacing="1"/>
        <w:jc w:val="left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Ctrl + Shift + O ：快速生成import，导入需要的类。</w:t>
      </w:r>
    </w:p>
    <w:p>
      <w:pPr>
        <w:pStyle w:val="13"/>
        <w:spacing w:before="0" w:beforeAutospacing="0" w:after="150" w:afterAutospacing="0" w:line="360" w:lineRule="auto"/>
        <w:jc w:val="center"/>
        <w:rPr>
          <w:color w:val="000000"/>
          <w:sz w:val="21"/>
          <w:szCs w:val="21"/>
        </w:rPr>
      </w:pPr>
      <w:r>
        <w:rPr>
          <w:rStyle w:val="17"/>
          <w:rFonts w:ascii="Consolas" w:hAnsi="Consolas" w:cs="Consolas"/>
          <w:color w:val="C7254E"/>
          <w:sz w:val="18"/>
          <w:szCs w:val="18"/>
          <w:shd w:val="clear" w:color="auto" w:fill="F9F2F4"/>
        </w:rPr>
        <w:t>Intellij Idea</w:t>
      </w:r>
      <w:r>
        <w:rPr>
          <w:rFonts w:ascii="&amp;apos" w:hAnsi="&amp;apos"/>
          <w:color w:val="000000"/>
          <w:sz w:val="27"/>
          <w:szCs w:val="27"/>
        </w:rPr>
        <w:t xml:space="preserve"> ：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cs="黑体"/>
          <w:color w:val="000000"/>
          <w:kern w:val="2"/>
          <w:sz w:val="21"/>
          <w:szCs w:val="21"/>
        </w:rPr>
        <w:t>Ctrl + Alt + O ： 优化import, 如下图中的红框部分，此时的“import”是杂乱无序的。</w: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图片 53" o:spid="_x0000_s1086" type="#_x0000_t75" style="height:393pt;width:449.25pt;rotation:0f;" o:ole="f" fillcolor="#FFFFFF" filled="f" o:preferrelative="t" stroked="f" coordorigin="0,0" coordsize="21600,21600">
            <v:fill on="f" color2="#FFFFFF" focus="0%"/>
            <v:imagedata gain="65536f" blacklevel="0f" gamma="0" o:title="" r:id="rId65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rFonts w:hint="eastAsia"/>
          <w:color w:val="000000"/>
          <w:sz w:val="21"/>
          <w:szCs w:val="21"/>
          <w:lang w:val="en-US" w:eastAsia="zh-CN"/>
        </w:rPr>
        <w:t>61</w:t>
      </w:r>
      <w:r>
        <w:rPr>
          <w:color w:val="000000"/>
          <w:sz w:val="21"/>
          <w:szCs w:val="21"/>
        </w:rPr>
        <w:t xml:space="preserve"> 乱序的import</w:t>
      </w:r>
    </w:p>
    <w:p>
      <w:pPr>
        <w:pStyle w:val="13"/>
        <w:spacing w:before="0" w:beforeAutospacing="0" w:after="150" w:afterAutospacing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这个时候，在IDEA里只需要输入上述的快捷键, 即可完美解决。</w:t>
      </w:r>
    </w:p>
    <w:p>
      <w:pPr>
        <w:pStyle w:val="13"/>
        <w:spacing w:before="0" w:beforeAutospacing="0" w:after="150" w:afterAutospacing="0"/>
        <w:jc w:val="center"/>
        <w:rPr>
          <w:rFonts w:ascii="&amp;apos" w:hAnsi="&amp;apos"/>
          <w:color w:val="000000"/>
          <w:sz w:val="27"/>
          <w:szCs w:val="27"/>
        </w:rPr>
      </w:pPr>
      <w:r>
        <w:rPr>
          <w:rFonts w:ascii="&amp;apos" w:hAnsi="&amp;apos" w:eastAsia="宋体" w:cs="宋体"/>
          <w:color w:val="000000"/>
          <w:kern w:val="0"/>
          <w:sz w:val="27"/>
          <w:szCs w:val="27"/>
          <w:lang w:val="en-US" w:eastAsia="zh-CN" w:bidi="ar-SA"/>
        </w:rPr>
        <w:pict>
          <v:shape id="Picture 57" o:spid="_x0000_s1087" type="#_x0000_t75" style="height:327pt;width:421.5pt;rotation:0f;" o:ole="f" fillcolor="#FFFFFF" filled="f" o:preferrelative="t" stroked="f" coordorigin="0,0" coordsize="21600,21600">
            <v:fill on="f" color2="#FFFFFF" focus="0%"/>
            <v:imagedata gain="65536f" blacklevel="0f" gamma="0" o:title="" r:id="rId66"/>
            <o:lock v:ext="edit" position="f" selection="f" grouping="f" rotation="f" cropping="f" text="f" aspectratio="t"/>
            <w10:wrap type="none"/>
            <w10:anchorlock/>
          </v:shape>
        </w:pict>
      </w:r>
      <w:r>
        <w:rPr>
          <w:rFonts w:ascii="&amp;apos" w:hAnsi="&amp;apos"/>
          <w:color w:val="000000"/>
          <w:sz w:val="27"/>
          <w:szCs w:val="27"/>
        </w:rPr>
        <w:br/>
      </w:r>
      <w:r>
        <w:rPr>
          <w:rFonts w:hint="eastAsia"/>
          <w:color w:val="000000"/>
          <w:sz w:val="21"/>
          <w:szCs w:val="21"/>
        </w:rPr>
        <w:t>图1a-</w:t>
      </w:r>
      <w:r>
        <w:rPr>
          <w:rFonts w:hint="eastAsia"/>
          <w:color w:val="000000"/>
          <w:sz w:val="21"/>
          <w:szCs w:val="21"/>
          <w:lang w:val="en-US" w:eastAsia="zh-CN"/>
        </w:rPr>
        <w:t>62</w:t>
      </w:r>
      <w:r>
        <w:rPr>
          <w:color w:val="000000"/>
          <w:sz w:val="21"/>
          <w:szCs w:val="21"/>
        </w:rPr>
        <w:t xml:space="preserve"> 优化后的import</w:t>
      </w:r>
    </w:p>
    <w:p>
      <w:pPr>
        <w:rPr>
          <w:rFonts w:ascii="宋体" w:hAnsi="宋体"/>
          <w:sz w:val="24"/>
          <w:szCs w:val="24"/>
        </w:rPr>
      </w:pPr>
    </w:p>
    <w:p/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00002FF" w:usb1="4000ACFF" w:usb2="00000001" w:usb3="00000000" w:csb0="2000019F" w:csb1="00000000"/>
  </w:font>
  <w:font w:name="Heiti SC Light">
    <w:altName w:val="Arial Unicode MS"/>
    <w:panose1 w:val="00000000000000000000"/>
    <w:charset w:val="50"/>
    <w:family w:val="auto"/>
    <w:pitch w:val="default"/>
    <w:sig w:usb0="00000000" w:usb1="080E004A" w:usb2="00000010" w:usb3="00000000" w:csb0="003E0000" w:csb1="00000000"/>
  </w:font>
  <w:font w:name="inherit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&amp;apos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 Unicode MS">
    <w:panose1 w:val="020B0604020202020204"/>
    <w:charset w:val="50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638951875">
    <w:nsid w:val="61B06BC3"/>
    <w:multiLevelType w:val="multilevel"/>
    <w:tmpl w:val="61B06BC3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19128107">
    <w:nsid w:val="54962D2B"/>
    <w:multiLevelType w:val="singleLevel"/>
    <w:tmpl w:val="54962D2B"/>
    <w:lvl w:ilvl="0" w:tentative="1">
      <w:start w:val="1"/>
      <w:numFmt w:val="decimal"/>
      <w:suff w:val="space"/>
      <w:lvlText w:val="%1."/>
      <w:lvlJc w:val="left"/>
    </w:lvl>
  </w:abstractNum>
  <w:abstractNum w:abstractNumId="1096635616">
    <w:nsid w:val="415D54E0"/>
    <w:multiLevelType w:val="multilevel"/>
    <w:tmpl w:val="415D54E0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0660125">
    <w:nsid w:val="08624D9D"/>
    <w:multiLevelType w:val="multilevel"/>
    <w:tmpl w:val="08624D9D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36897510">
    <w:nsid w:val="55A550E6"/>
    <w:multiLevelType w:val="multilevel"/>
    <w:tmpl w:val="55A550E6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40858593">
    <w:nsid w:val="145116E1"/>
    <w:multiLevelType w:val="multilevel"/>
    <w:tmpl w:val="145116E1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10764538">
    <w:nsid w:val="2A5D67FA"/>
    <w:multiLevelType w:val="multilevel"/>
    <w:tmpl w:val="2A5D67F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7918905">
    <w:nsid w:val="02DB2F39"/>
    <w:multiLevelType w:val="multilevel"/>
    <w:tmpl w:val="02DB2F39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23456175">
    <w:nsid w:val="193D6DAF"/>
    <w:multiLevelType w:val="multilevel"/>
    <w:tmpl w:val="193D6DA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29092682">
    <w:nsid w:val="78F17F4A"/>
    <w:multiLevelType w:val="multilevel"/>
    <w:tmpl w:val="78F17F4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80389195">
    <w:nsid w:val="465B4F4B"/>
    <w:multiLevelType w:val="multilevel"/>
    <w:tmpl w:val="465B4F4B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89098886">
    <w:nsid w:val="46E03586"/>
    <w:multiLevelType w:val="multilevel"/>
    <w:tmpl w:val="46E03586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90741429">
    <w:nsid w:val="410364B5"/>
    <w:multiLevelType w:val="multilevel"/>
    <w:tmpl w:val="410364B5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51898388">
    <w:nsid w:val="2CD10F14"/>
    <w:multiLevelType w:val="multilevel"/>
    <w:tmpl w:val="2CD10F14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180389195"/>
  </w:num>
  <w:num w:numId="2">
    <w:abstractNumId w:val="710764538"/>
  </w:num>
  <w:num w:numId="3">
    <w:abstractNumId w:val="1096635616"/>
  </w:num>
  <w:num w:numId="4">
    <w:abstractNumId w:val="340858593"/>
  </w:num>
  <w:num w:numId="5">
    <w:abstractNumId w:val="1419128107"/>
  </w:num>
  <w:num w:numId="6">
    <w:abstractNumId w:val="751898388"/>
  </w:num>
  <w:num w:numId="7">
    <w:abstractNumId w:val="1189098886"/>
  </w:num>
  <w:num w:numId="8">
    <w:abstractNumId w:val="47918905"/>
  </w:num>
  <w:num w:numId="9">
    <w:abstractNumId w:val="2029092682"/>
  </w:num>
  <w:num w:numId="10">
    <w:abstractNumId w:val="1638951875"/>
  </w:num>
  <w:num w:numId="11">
    <w:abstractNumId w:val="1436897510"/>
  </w:num>
  <w:num w:numId="12">
    <w:abstractNumId w:val="140660125"/>
  </w:num>
  <w:num w:numId="13">
    <w:abstractNumId w:val="1090741429"/>
  </w:num>
  <w:num w:numId="14">
    <w:abstractNumId w:val="42345617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trackRevisions w:val="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splitPgBreakAndParaMark/>
    <w:adjustLineHeightInTable/>
    <w:doNotBreakWrappedTables/>
    <w:doNotWrapTextWithPunct/>
    <w:doNotUseEastAsianBreakRules/>
    <w:useFELayout/>
    <w:doNotUseIndentAsNumberingTabStop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5E3B77"/>
    <w:rsid w:val="0019625B"/>
    <w:rsid w:val="001D7E43"/>
    <w:rsid w:val="002035C8"/>
    <w:rsid w:val="00387D51"/>
    <w:rsid w:val="003A4B29"/>
    <w:rsid w:val="003F3B9B"/>
    <w:rsid w:val="004E3306"/>
    <w:rsid w:val="005A293C"/>
    <w:rsid w:val="005A5697"/>
    <w:rsid w:val="005E3B77"/>
    <w:rsid w:val="0061219F"/>
    <w:rsid w:val="006D559F"/>
    <w:rsid w:val="007570AA"/>
    <w:rsid w:val="008C4A81"/>
    <w:rsid w:val="0094299A"/>
    <w:rsid w:val="00AD25B7"/>
    <w:rsid w:val="00BA0EAC"/>
    <w:rsid w:val="00CB010B"/>
    <w:rsid w:val="00CC40FC"/>
    <w:rsid w:val="00CD7A0B"/>
    <w:rsid w:val="00FC6F1D"/>
    <w:rsid w:val="02BB280A"/>
    <w:rsid w:val="04435448"/>
    <w:rsid w:val="08D223D4"/>
    <w:rsid w:val="098E1701"/>
    <w:rsid w:val="0BB359C0"/>
    <w:rsid w:val="0BF17A23"/>
    <w:rsid w:val="0CDE5C31"/>
    <w:rsid w:val="0E372FA6"/>
    <w:rsid w:val="0F845381"/>
    <w:rsid w:val="19CE5CE6"/>
    <w:rsid w:val="1C4508ED"/>
    <w:rsid w:val="20800FE2"/>
    <w:rsid w:val="216D6919"/>
    <w:rsid w:val="223E69B9"/>
    <w:rsid w:val="22422E41"/>
    <w:rsid w:val="23CB4EC6"/>
    <w:rsid w:val="25DF76E8"/>
    <w:rsid w:val="26EC61B3"/>
    <w:rsid w:val="2C293F03"/>
    <w:rsid w:val="319255A8"/>
    <w:rsid w:val="31C8654E"/>
    <w:rsid w:val="324032FC"/>
    <w:rsid w:val="36C8026D"/>
    <w:rsid w:val="394702FC"/>
    <w:rsid w:val="3952319A"/>
    <w:rsid w:val="39635633"/>
    <w:rsid w:val="3C3C216A"/>
    <w:rsid w:val="40007A90"/>
    <w:rsid w:val="45F33C53"/>
    <w:rsid w:val="4D5521EB"/>
    <w:rsid w:val="4D567C6D"/>
    <w:rsid w:val="4FF17EF4"/>
    <w:rsid w:val="52796FDA"/>
    <w:rsid w:val="558E78ED"/>
    <w:rsid w:val="646E2E54"/>
    <w:rsid w:val="66170AD7"/>
    <w:rsid w:val="663D1C10"/>
    <w:rsid w:val="6B0A3FAC"/>
    <w:rsid w:val="6C1B186B"/>
    <w:rsid w:val="6D415DCA"/>
    <w:rsid w:val="6ED2525C"/>
    <w:rsid w:val="6F0D5441"/>
    <w:rsid w:val="75790094"/>
    <w:rsid w:val="79383E6C"/>
    <w:rsid w:val="7A6E1CEA"/>
    <w:rsid w:val="7CA11E26"/>
    <w:rsid w:val="7E890826"/>
  </w:rsids>
  <w:doNotAutoCompressPictures/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semiHidden="0" w:name="annotation text"/>
    <w:lsdException w:uiPriority="99" w:semiHidden="0" w:name="header"/>
    <w:lsdException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semiHidden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semiHidden="0" w:name="Document Map"/>
    <w:lsdException w:uiPriority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iPriority="99" w:semiHidden="0" w:name="HTML Code"/>
    <w:lsdException w:uiPriority="0" w:name="HTML Definition"/>
    <w:lsdException w:uiPriority="0" w:name="HTML Keyboard"/>
    <w:lsdException w:uiPriority="99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semiHidden="0" w:name="Balloon Text"/>
    <w:lsdException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link w:val="2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1"/>
    <w:link w:val="23"/>
    <w:qFormat/>
    <w:uiPriority w:val="9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basedOn w:val="1"/>
    <w:link w:val="24"/>
    <w:qFormat/>
    <w:uiPriority w:val="9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  <w:szCs w:val="24"/>
    </w:rPr>
  </w:style>
  <w:style w:type="paragraph" w:styleId="5">
    <w:name w:val="heading 5"/>
    <w:basedOn w:val="1"/>
    <w:link w:val="25"/>
    <w:qFormat/>
    <w:uiPriority w:val="9"/>
    <w:pPr>
      <w:widowControl/>
      <w:spacing w:before="100" w:beforeAutospacing="1" w:after="100" w:afterAutospacing="1"/>
      <w:jc w:val="left"/>
      <w:outlineLvl w:val="4"/>
    </w:pPr>
    <w:rPr>
      <w:rFonts w:ascii="宋体" w:hAnsi="宋体" w:cs="宋体"/>
      <w:b/>
      <w:bCs/>
      <w:kern w:val="0"/>
      <w:sz w:val="20"/>
      <w:szCs w:val="20"/>
    </w:rPr>
  </w:style>
  <w:style w:type="character" w:default="1" w:styleId="14">
    <w:name w:val="Default Paragraph Font"/>
    <w:unhideWhenUsed/>
    <w:uiPriority w:val="1"/>
  </w:style>
  <w:style w:type="table" w:default="1" w:styleId="19">
    <w:name w:val="Normal Table"/>
    <w:unhideWhenUsed/>
    <w:qFormat/>
    <w:uiPriority w:val="99"/>
    <w:tblPr>
      <w:tblStyle w:val="19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6">
    <w:name w:val="annotation subject"/>
    <w:basedOn w:val="7"/>
    <w:next w:val="7"/>
    <w:link w:val="32"/>
    <w:unhideWhenUsed/>
    <w:uiPriority w:val="0"/>
    <w:rPr>
      <w:b/>
      <w:bCs/>
    </w:rPr>
  </w:style>
  <w:style w:type="paragraph" w:styleId="7">
    <w:name w:val="annotation text"/>
    <w:basedOn w:val="1"/>
    <w:link w:val="31"/>
    <w:unhideWhenUsed/>
    <w:uiPriority w:val="0"/>
    <w:pPr>
      <w:jc w:val="left"/>
    </w:pPr>
  </w:style>
  <w:style w:type="paragraph" w:styleId="8">
    <w:name w:val="Document Map"/>
    <w:basedOn w:val="1"/>
    <w:link w:val="30"/>
    <w:unhideWhenUsed/>
    <w:uiPriority w:val="0"/>
    <w:rPr>
      <w:rFonts w:ascii="Heiti SC Light" w:eastAsia="Heiti SC Light"/>
      <w:sz w:val="24"/>
      <w:szCs w:val="24"/>
    </w:rPr>
  </w:style>
  <w:style w:type="paragraph" w:styleId="9">
    <w:name w:val="Balloon Text"/>
    <w:basedOn w:val="1"/>
    <w:link w:val="29"/>
    <w:unhideWhenUsed/>
    <w:uiPriority w:val="0"/>
    <w:rPr>
      <w:rFonts w:ascii="Heiti SC Light" w:eastAsia="Heiti SC Light"/>
      <w:sz w:val="18"/>
      <w:szCs w:val="18"/>
    </w:rPr>
  </w:style>
  <w:style w:type="paragraph" w:styleId="10">
    <w:name w:val="footer"/>
    <w:basedOn w:val="1"/>
    <w:link w:val="2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0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28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13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15">
    <w:name w:val="Strong"/>
    <w:basedOn w:val="14"/>
    <w:qFormat/>
    <w:uiPriority w:val="22"/>
    <w:rPr>
      <w:b/>
      <w:bCs/>
    </w:rPr>
  </w:style>
  <w:style w:type="character" w:styleId="16">
    <w:name w:val="Hyperlink"/>
    <w:basedOn w:val="14"/>
    <w:unhideWhenUsed/>
    <w:uiPriority w:val="99"/>
    <w:rPr>
      <w:color w:val="0000FF"/>
      <w:u w:val="single"/>
    </w:rPr>
  </w:style>
  <w:style w:type="character" w:styleId="17">
    <w:name w:val="HTML Code"/>
    <w:basedOn w:val="14"/>
    <w:unhideWhenUsed/>
    <w:uiPriority w:val="99"/>
    <w:rPr>
      <w:rFonts w:ascii="宋体" w:hAnsi="宋体" w:eastAsia="宋体" w:cs="宋体"/>
      <w:sz w:val="24"/>
      <w:szCs w:val="24"/>
    </w:rPr>
  </w:style>
  <w:style w:type="character" w:styleId="18">
    <w:name w:val="annotation reference"/>
    <w:basedOn w:val="14"/>
    <w:unhideWhenUsed/>
    <w:uiPriority w:val="0"/>
    <w:rPr>
      <w:sz w:val="21"/>
      <w:szCs w:val="21"/>
    </w:rPr>
  </w:style>
  <w:style w:type="character" w:customStyle="1" w:styleId="20">
    <w:name w:val="页眉 Char"/>
    <w:basedOn w:val="14"/>
    <w:link w:val="11"/>
    <w:uiPriority w:val="99"/>
    <w:rPr>
      <w:sz w:val="18"/>
      <w:szCs w:val="18"/>
    </w:rPr>
  </w:style>
  <w:style w:type="character" w:customStyle="1" w:styleId="21">
    <w:name w:val="页脚 Char"/>
    <w:basedOn w:val="14"/>
    <w:link w:val="10"/>
    <w:uiPriority w:val="99"/>
    <w:rPr>
      <w:sz w:val="18"/>
      <w:szCs w:val="18"/>
    </w:rPr>
  </w:style>
  <w:style w:type="character" w:customStyle="1" w:styleId="22">
    <w:name w:val="标题 2 Char"/>
    <w:basedOn w:val="14"/>
    <w:link w:val="2"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23">
    <w:name w:val="标题 3 Char"/>
    <w:basedOn w:val="14"/>
    <w:link w:val="3"/>
    <w:uiPriority w:val="9"/>
    <w:rPr>
      <w:rFonts w:ascii="宋体" w:hAnsi="宋体" w:eastAsia="宋体" w:cs="宋体"/>
      <w:b/>
      <w:bCs/>
      <w:kern w:val="0"/>
      <w:sz w:val="27"/>
      <w:szCs w:val="27"/>
    </w:rPr>
  </w:style>
  <w:style w:type="character" w:customStyle="1" w:styleId="24">
    <w:name w:val="标题 4 Char"/>
    <w:basedOn w:val="14"/>
    <w:link w:val="4"/>
    <w:uiPriority w:val="9"/>
    <w:rPr>
      <w:rFonts w:ascii="宋体" w:hAnsi="宋体" w:eastAsia="宋体" w:cs="宋体"/>
      <w:b/>
      <w:bCs/>
      <w:kern w:val="0"/>
      <w:sz w:val="24"/>
      <w:szCs w:val="24"/>
    </w:rPr>
  </w:style>
  <w:style w:type="character" w:customStyle="1" w:styleId="25">
    <w:name w:val="标题 5 Char"/>
    <w:basedOn w:val="14"/>
    <w:link w:val="5"/>
    <w:uiPriority w:val="9"/>
    <w:rPr>
      <w:rFonts w:ascii="宋体" w:hAnsi="宋体" w:eastAsia="宋体" w:cs="宋体"/>
      <w:b/>
      <w:bCs/>
      <w:kern w:val="0"/>
      <w:sz w:val="20"/>
      <w:szCs w:val="20"/>
    </w:rPr>
  </w:style>
  <w:style w:type="character" w:customStyle="1" w:styleId="26">
    <w:name w:val="apple-converted-space"/>
    <w:basedOn w:val="14"/>
    <w:uiPriority w:val="0"/>
    <w:rPr/>
  </w:style>
  <w:style w:type="character" w:customStyle="1" w:styleId="27">
    <w:name w:val="label"/>
    <w:basedOn w:val="14"/>
    <w:uiPriority w:val="0"/>
    <w:rPr/>
  </w:style>
  <w:style w:type="character" w:customStyle="1" w:styleId="28">
    <w:name w:val="HTML 预设格式 Char"/>
    <w:basedOn w:val="14"/>
    <w:link w:val="12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9">
    <w:name w:val="批注框文本 Char"/>
    <w:basedOn w:val="14"/>
    <w:link w:val="9"/>
    <w:semiHidden/>
    <w:uiPriority w:val="0"/>
    <w:rPr>
      <w:rFonts w:ascii="Heiti SC Light" w:hAnsi="Calibri" w:eastAsia="Heiti SC Light" w:cs="黑体"/>
      <w:kern w:val="2"/>
      <w:sz w:val="18"/>
      <w:szCs w:val="18"/>
    </w:rPr>
  </w:style>
  <w:style w:type="character" w:customStyle="1" w:styleId="30">
    <w:name w:val="文档结构图 Char"/>
    <w:basedOn w:val="14"/>
    <w:link w:val="8"/>
    <w:semiHidden/>
    <w:uiPriority w:val="0"/>
    <w:rPr>
      <w:rFonts w:ascii="Heiti SC Light" w:hAnsi="Calibri" w:eastAsia="Heiti SC Light" w:cs="黑体"/>
      <w:kern w:val="2"/>
      <w:sz w:val="24"/>
      <w:szCs w:val="24"/>
    </w:rPr>
  </w:style>
  <w:style w:type="character" w:customStyle="1" w:styleId="31">
    <w:name w:val="批注文字 Char"/>
    <w:basedOn w:val="14"/>
    <w:link w:val="7"/>
    <w:semiHidden/>
    <w:uiPriority w:val="0"/>
    <w:rPr>
      <w:rFonts w:ascii="Calibri" w:hAnsi="Calibri" w:cs="黑体"/>
      <w:kern w:val="2"/>
      <w:sz w:val="21"/>
      <w:szCs w:val="22"/>
    </w:rPr>
  </w:style>
  <w:style w:type="character" w:customStyle="1" w:styleId="32">
    <w:name w:val="批注主题 Char"/>
    <w:basedOn w:val="31"/>
    <w:link w:val="6"/>
    <w:semiHidden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jpe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jpe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settings" Target="setting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tyles" Target="style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2072</Words>
  <Characters>11817</Characters>
  <Lines>98</Lines>
  <Paragraphs>27</Paragraphs>
  <ScaleCrop>false</ScaleCrop>
  <LinksUpToDate>false</LinksUpToDate>
  <CharactersWithSpaces>0</CharactersWithSpaces>
  <Application>WPS Office 个人版_9.1.0.4879_{F1E327BC-269C-435d-A152-05C5408002CA}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2014-10-17T13:23:00Z</dcterms:created>
  <dc:creator>mei</dc:creator>
  <cp:lastModifiedBy>andy</cp:lastModifiedBy>
  <dcterms:modified xsi:type="dcterms:W3CDTF">2015-04-01T07:18:49Z</dcterms:modified>
  <dc:title>_x000b_Eclipse与Intellij Idea的比较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2052-9.1.0.4879</vt:lpwstr>
  </property>
</Properties>
</file>